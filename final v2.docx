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375C30" w14:textId="77777777" w:rsidR="00541743" w:rsidRDefault="006A0871">
      <w:pPr>
        <w:spacing w:after="308"/>
        <w:ind w:left="946"/>
      </w:pPr>
      <w:r>
        <w:rPr>
          <w:rFonts w:ascii="DFKai-SB" w:eastAsia="DFKai-SB" w:hAnsi="DFKai-SB" w:cs="DFKai-SB"/>
          <w:sz w:val="41"/>
        </w:rPr>
        <w:t>研發新穎線掃描高光譜顯微影像技術</w:t>
      </w:r>
    </w:p>
    <w:p w14:paraId="44D88969" w14:textId="77777777" w:rsidR="00541743" w:rsidRDefault="006A0871">
      <w:pPr>
        <w:spacing w:after="261"/>
        <w:ind w:left="7"/>
        <w:jc w:val="center"/>
      </w:pPr>
      <w:r>
        <w:rPr>
          <w:rFonts w:ascii="DFKai-SB" w:eastAsia="DFKai-SB" w:hAnsi="DFKai-SB" w:cs="DFKai-SB"/>
          <w:sz w:val="29"/>
        </w:rPr>
        <w:t>鄭泊聲</w:t>
      </w:r>
      <w:r>
        <w:rPr>
          <w:rFonts w:ascii="Sabon" w:eastAsia="Sabon" w:hAnsi="Sabon" w:cs="Sabon"/>
          <w:sz w:val="26"/>
        </w:rPr>
        <w:t xml:space="preserve">* </w:t>
      </w:r>
      <w:r>
        <w:rPr>
          <w:rFonts w:ascii="DFKai-SB" w:eastAsia="DFKai-SB" w:hAnsi="DFKai-SB" w:cs="DFKai-SB"/>
          <w:sz w:val="29"/>
        </w:rPr>
        <w:t>指導教授</w:t>
      </w:r>
      <w:r>
        <w:rPr>
          <w:rFonts w:ascii="Sabon" w:eastAsia="Sabon" w:hAnsi="Sabon" w:cs="Sabon"/>
          <w:sz w:val="29"/>
        </w:rPr>
        <w:t xml:space="preserve">: </w:t>
      </w:r>
      <w:r>
        <w:rPr>
          <w:rFonts w:ascii="DFKai-SB" w:eastAsia="DFKai-SB" w:hAnsi="DFKai-SB" w:cs="DFKai-SB"/>
          <w:sz w:val="29"/>
        </w:rPr>
        <w:t>張玉明</w:t>
      </w:r>
      <w:r>
        <w:rPr>
          <w:rFonts w:ascii="Sabon" w:eastAsia="Sabon" w:hAnsi="Sabon" w:cs="Sabon"/>
          <w:sz w:val="29"/>
          <w:vertAlign w:val="superscript"/>
        </w:rPr>
        <w:t>†</w:t>
      </w:r>
    </w:p>
    <w:p w14:paraId="421C513E" w14:textId="77777777" w:rsidR="00541743" w:rsidRDefault="006A0871">
      <w:pPr>
        <w:spacing w:after="869"/>
        <w:ind w:right="104"/>
        <w:jc w:val="center"/>
      </w:pPr>
      <w:r>
        <w:rPr>
          <w:rFonts w:ascii="Sabon" w:eastAsia="Sabon" w:hAnsi="Sabon" w:cs="Sabon"/>
          <w:sz w:val="29"/>
        </w:rPr>
        <w:t>March 20, 2022</w:t>
      </w:r>
    </w:p>
    <w:p w14:paraId="53659808" w14:textId="77777777" w:rsidR="00541743" w:rsidRDefault="006A0871">
      <w:pPr>
        <w:spacing w:after="209"/>
        <w:ind w:right="104"/>
        <w:jc w:val="center"/>
      </w:pPr>
      <w:r>
        <w:rPr>
          <w:rFonts w:ascii="DFKai-SB" w:eastAsia="DFKai-SB" w:hAnsi="DFKai-SB" w:cs="DFKai-SB"/>
        </w:rPr>
        <w:t>致謝</w:t>
      </w:r>
    </w:p>
    <w:p w14:paraId="7B8642F2" w14:textId="77777777" w:rsidR="00541743" w:rsidRDefault="006A0871">
      <w:pPr>
        <w:spacing w:after="6800" w:line="330" w:lineRule="auto"/>
        <w:ind w:left="598" w:right="686" w:firstLine="327"/>
        <w:jc w:val="both"/>
      </w:pPr>
      <w:r>
        <w:rPr>
          <w:rFonts w:ascii="DFKai-SB" w:eastAsia="DFKai-SB" w:hAnsi="DFKai-SB" w:cs="DFKai-SB"/>
        </w:rPr>
        <w:t xml:space="preserve">特別感謝張玉明老師將本系統的開發交付給我，並在過程中給予無私的支持與指導。本系統開發承蒙科技部 </w:t>
      </w:r>
      <w:r>
        <w:rPr>
          <w:rFonts w:ascii="Sabon" w:eastAsia="Sabon" w:hAnsi="Sabon" w:cs="Sabon"/>
        </w:rPr>
        <w:t xml:space="preserve">110 </w:t>
      </w:r>
      <w:r>
        <w:rPr>
          <w:rFonts w:ascii="DFKai-SB" w:eastAsia="DFKai-SB" w:hAnsi="DFKai-SB" w:cs="DFKai-SB"/>
        </w:rPr>
        <w:t xml:space="preserve">學年度大專學生參與專題研究計畫支持 </w:t>
      </w:r>
      <w:r>
        <w:rPr>
          <w:rFonts w:ascii="Sabon" w:eastAsia="Sabon" w:hAnsi="Sabon" w:cs="Sabon"/>
        </w:rPr>
        <w:t>(</w:t>
      </w:r>
      <w:r>
        <w:rPr>
          <w:rFonts w:ascii="DFKai-SB" w:eastAsia="DFKai-SB" w:hAnsi="DFKai-SB" w:cs="DFKai-SB"/>
        </w:rPr>
        <w:t xml:space="preserve">計畫編號 </w:t>
      </w:r>
      <w:r>
        <w:rPr>
          <w:rFonts w:ascii="Sabon" w:eastAsia="Sabon" w:hAnsi="Sabon" w:cs="Sabon"/>
        </w:rPr>
        <w:t>110-2813-C-002-218-M)</w:t>
      </w:r>
      <w:r>
        <w:rPr>
          <w:rFonts w:ascii="DFKai-SB" w:eastAsia="DFKai-SB" w:hAnsi="DFKai-SB" w:cs="DFKai-SB"/>
        </w:rPr>
        <w:t xml:space="preserve">，另感謝實驗室的陳維良博士帶我了解光學系統的基礎知識、黎文鴻博士協助光路的調整，並承接本研究的後續開發，以及羅詔元博士在 </w:t>
      </w:r>
      <w:proofErr w:type="spellStart"/>
      <w:r>
        <w:rPr>
          <w:rFonts w:ascii="Sabon" w:eastAsia="Sabon" w:hAnsi="Sabon" w:cs="Sabon"/>
        </w:rPr>
        <w:t>LabVIEW</w:t>
      </w:r>
      <w:proofErr w:type="spellEnd"/>
      <w:r>
        <w:rPr>
          <w:rFonts w:ascii="Sabon" w:eastAsia="Sabon" w:hAnsi="Sabon" w:cs="Sabon"/>
        </w:rPr>
        <w:t xml:space="preserve"> </w:t>
      </w:r>
      <w:r>
        <w:rPr>
          <w:rFonts w:ascii="DFKai-SB" w:eastAsia="DFKai-SB" w:hAnsi="DFKai-SB" w:cs="DFKai-SB"/>
        </w:rPr>
        <w:t>程式撰寫給予許多指導，和黃鈺淳在研發過程中鼎力協助。</w:t>
      </w:r>
    </w:p>
    <w:p w14:paraId="68C32829" w14:textId="77777777" w:rsidR="00541743" w:rsidRDefault="006A0871">
      <w:pPr>
        <w:spacing w:after="45"/>
      </w:pPr>
      <w:r>
        <w:rPr>
          <w:noProof/>
          <w:lang w:val="en-MY" w:eastAsia="zh-CN"/>
        </w:rPr>
        <mc:AlternateContent>
          <mc:Choice Requires="wpg">
            <w:drawing>
              <wp:inline distT="0" distB="0" distL="0" distR="0" wp14:anchorId="1337C806" wp14:editId="5E0143FA">
                <wp:extent cx="2159978" cy="5061"/>
                <wp:effectExtent l="0" t="0" r="0" b="0"/>
                <wp:docPr id="23695" name="Group 23695"/>
                <wp:cNvGraphicFramePr/>
                <a:graphic xmlns:a="http://schemas.openxmlformats.org/drawingml/2006/main">
                  <a:graphicData uri="http://schemas.microsoft.com/office/word/2010/wordprocessingGroup">
                    <wpg:wgp>
                      <wpg:cNvGrpSpPr/>
                      <wpg:grpSpPr>
                        <a:xfrm>
                          <a:off x="0" y="0"/>
                          <a:ext cx="2159978" cy="5061"/>
                          <a:chOff x="0" y="0"/>
                          <a:chExt cx="2159978" cy="5061"/>
                        </a:xfrm>
                      </wpg:grpSpPr>
                      <wps:wsp>
                        <wps:cNvPr id="29" name="Shape 29"/>
                        <wps:cNvSpPr/>
                        <wps:spPr>
                          <a:xfrm>
                            <a:off x="0" y="0"/>
                            <a:ext cx="2159978" cy="0"/>
                          </a:xfrm>
                          <a:custGeom>
                            <a:avLst/>
                            <a:gdLst/>
                            <a:ahLst/>
                            <a:cxnLst/>
                            <a:rect l="0" t="0" r="0" b="0"/>
                            <a:pathLst>
                              <a:path w="2159978">
                                <a:moveTo>
                                  <a:pt x="0" y="0"/>
                                </a:moveTo>
                                <a:lnTo>
                                  <a:pt x="2159978"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group id="Group 23695" style="width:170.077pt;height:0.3985pt;mso-position-horizontal-relative:char;mso-position-vertical-relative:line" coordsize="21599,50">
                <v:shape id="Shape 29" style="position:absolute;width:21599;height:0;left:0;top:0;" coordsize="2159978,0" path="m0,0l2159978,0">
                  <v:stroke weight="0.3985pt" endcap="flat" joinstyle="miter" miterlimit="10" on="true" color="#000000"/>
                  <v:fill on="false" color="#000000" opacity="0"/>
                </v:shape>
              </v:group>
            </w:pict>
          </mc:Fallback>
        </mc:AlternateContent>
      </w:r>
    </w:p>
    <w:p w14:paraId="21E89C9D" w14:textId="77777777" w:rsidR="00541743" w:rsidRDefault="006A0871">
      <w:pPr>
        <w:spacing w:after="6"/>
        <w:ind w:left="248"/>
      </w:pPr>
      <w:r>
        <w:rPr>
          <w:rFonts w:ascii="Sabon" w:eastAsia="Sabon" w:hAnsi="Sabon" w:cs="Sabon"/>
          <w:sz w:val="18"/>
        </w:rPr>
        <w:t>*</w:t>
      </w:r>
      <w:r>
        <w:rPr>
          <w:rFonts w:ascii="DFKai-SB" w:eastAsia="DFKai-SB" w:hAnsi="DFKai-SB" w:cs="DFKai-SB"/>
          <w:sz w:val="20"/>
        </w:rPr>
        <w:t>國立臺灣大學經濟系大學部。</w:t>
      </w:r>
      <w:proofErr w:type="gramStart"/>
      <w:r>
        <w:rPr>
          <w:rFonts w:ascii="Sabon" w:eastAsia="Sabon" w:hAnsi="Sabon" w:cs="Sabon"/>
          <w:sz w:val="20"/>
        </w:rPr>
        <w:t>contact</w:t>
      </w:r>
      <w:proofErr w:type="gramEnd"/>
      <w:r>
        <w:rPr>
          <w:rFonts w:ascii="Sabon" w:eastAsia="Sabon" w:hAnsi="Sabon" w:cs="Sabon"/>
          <w:sz w:val="20"/>
        </w:rPr>
        <w:t>: b07611002@ntu.edu.tw</w:t>
      </w:r>
    </w:p>
    <w:p w14:paraId="73CD0634" w14:textId="77777777" w:rsidR="00541743" w:rsidRDefault="006A0871">
      <w:pPr>
        <w:spacing w:after="0"/>
        <w:ind w:left="271"/>
      </w:pPr>
      <w:r>
        <w:rPr>
          <w:rFonts w:ascii="Sabon" w:eastAsia="Sabon" w:hAnsi="Sabon" w:cs="Sabon"/>
          <w:sz w:val="20"/>
          <w:vertAlign w:val="superscript"/>
        </w:rPr>
        <w:t>†</w:t>
      </w:r>
      <w:r>
        <w:rPr>
          <w:rFonts w:ascii="DFKai-SB" w:eastAsia="DFKai-SB" w:hAnsi="DFKai-SB" w:cs="DFKai-SB"/>
          <w:sz w:val="20"/>
        </w:rPr>
        <w:t>國立臺灣大學凝態科學研究中心特聘研究員</w:t>
      </w:r>
    </w:p>
    <w:p w14:paraId="1B73EA8F" w14:textId="77777777" w:rsidR="00D8077C" w:rsidRDefault="00D8077C">
      <w:pPr>
        <w:spacing w:after="218"/>
        <w:ind w:left="-5" w:hanging="10"/>
        <w:rPr>
          <w:rFonts w:ascii="Microsoft JhengHei" w:eastAsia="Microsoft JhengHei" w:hAnsi="Microsoft JhengHei" w:cs="Microsoft JhengHei"/>
          <w:b/>
          <w:sz w:val="34"/>
        </w:rPr>
      </w:pPr>
    </w:p>
    <w:p w14:paraId="48FA388E" w14:textId="77777777" w:rsidR="00541743" w:rsidRDefault="006A0871">
      <w:pPr>
        <w:spacing w:after="218"/>
        <w:ind w:left="-5" w:hanging="10"/>
      </w:pPr>
      <w:r>
        <w:rPr>
          <w:rFonts w:ascii="Microsoft JhengHei" w:eastAsia="Microsoft JhengHei" w:hAnsi="Microsoft JhengHei" w:cs="Microsoft JhengHei"/>
          <w:b/>
          <w:sz w:val="34"/>
        </w:rPr>
        <w:lastRenderedPageBreak/>
        <w:t>摘要</w:t>
      </w:r>
    </w:p>
    <w:p w14:paraId="425879CD" w14:textId="754CF6E2" w:rsidR="00541743" w:rsidRDefault="006A0871">
      <w:pPr>
        <w:spacing w:after="4" w:line="312" w:lineRule="auto"/>
        <w:ind w:left="-5" w:hanging="10"/>
      </w:pPr>
      <w:r>
        <w:rPr>
          <w:rFonts w:ascii="DFKai-SB" w:eastAsia="DFKai-SB" w:hAnsi="DFKai-SB" w:cs="DFKai-SB"/>
          <w:sz w:val="24"/>
        </w:rPr>
        <w:t xml:space="preserve">本研究希冀以新穎的線掃描技術，建立一部更具效率的高光譜 </w:t>
      </w:r>
      <w:r>
        <w:rPr>
          <w:rFonts w:ascii="Sabon" w:eastAsia="Sabon" w:hAnsi="Sabon" w:cs="Sabon"/>
          <w:sz w:val="24"/>
        </w:rPr>
        <w:t>(</w:t>
      </w:r>
      <w:proofErr w:type="spellStart"/>
      <w:r>
        <w:rPr>
          <w:rFonts w:ascii="Sabon" w:eastAsia="Sabon" w:hAnsi="Sabon" w:cs="Sabon"/>
          <w:sz w:val="24"/>
        </w:rPr>
        <w:t>Hyperspectral</w:t>
      </w:r>
      <w:proofErr w:type="spellEnd"/>
      <w:r>
        <w:rPr>
          <w:rFonts w:ascii="Sabon" w:eastAsia="Sabon" w:hAnsi="Sabon" w:cs="Sabon"/>
          <w:sz w:val="24"/>
        </w:rPr>
        <w:t xml:space="preserve"> or spectral mapping) </w:t>
      </w:r>
      <w:r>
        <w:rPr>
          <w:rFonts w:ascii="DFKai-SB" w:eastAsia="DFKai-SB" w:hAnsi="DFKai-SB" w:cs="DFKai-SB"/>
          <w:sz w:val="24"/>
        </w:rPr>
        <w:t xml:space="preserve">顯微影像系統，以進步的技術滿足新穎材料、奈米微結構或生物組織等研究領域的光譜量測需求。本系統採用的線掃描技術，能一次對樣品上的「一條線」進行光譜展開，與傳統單點式的高光譜掃描系統相比，對於面積較大的樣品，能進一步提升掃描速度。另外，本系統設有可切換的照明光源，能對應不同的光譜觀測需求，例如以雷射激發進行螢光光譜量測，或以白光進行反射光譜的觀測。此外，我們進一步希望將本系統的觀測能力拓展至更豐富的光與物質作用 </w:t>
      </w:r>
      <w:r>
        <w:rPr>
          <w:rFonts w:ascii="Sabon" w:eastAsia="Sabon" w:hAnsi="Sabon" w:cs="Sabon"/>
          <w:sz w:val="24"/>
        </w:rPr>
        <w:t xml:space="preserve">(Light-matter interaction) </w:t>
      </w:r>
      <w:r>
        <w:rPr>
          <w:rFonts w:ascii="DFKai-SB" w:eastAsia="DFKai-SB" w:hAnsi="DFKai-SB" w:cs="DFKai-SB"/>
          <w:sz w:val="24"/>
        </w:rPr>
        <w:t>探討，因此也對「動量域影像」</w:t>
      </w:r>
      <w:r>
        <w:rPr>
          <w:rFonts w:ascii="Sabon" w:eastAsia="Sabon" w:hAnsi="Sabon" w:cs="Sabon"/>
          <w:sz w:val="24"/>
        </w:rPr>
        <w:t>(</w:t>
      </w:r>
      <w:del w:id="0" w:author="ULS Lab" w:date="2022-03-21T19:12:00Z">
        <w:r w:rsidDel="00AB0B42">
          <w:rPr>
            <w:rFonts w:ascii="Sabon" w:eastAsia="Sabon" w:hAnsi="Sabon" w:cs="Sabon"/>
            <w:sz w:val="24"/>
          </w:rPr>
          <w:delText xml:space="preserve">Momentum </w:delText>
        </w:r>
      </w:del>
      <w:ins w:id="1" w:author="ULS Lab" w:date="2022-03-21T19:12:00Z">
        <w:r w:rsidR="00AB0B42">
          <w:rPr>
            <w:rFonts w:ascii="Sabon" w:eastAsia="Sabon" w:hAnsi="Sabon" w:cs="Sabon"/>
            <w:sz w:val="24"/>
          </w:rPr>
          <w:t>Momentum-</w:t>
        </w:r>
      </w:ins>
      <w:r>
        <w:rPr>
          <w:rFonts w:ascii="Sabon" w:eastAsia="Sabon" w:hAnsi="Sabon" w:cs="Sabon"/>
          <w:sz w:val="24"/>
        </w:rPr>
        <w:t xml:space="preserve">space image) </w:t>
      </w:r>
      <w:r>
        <w:rPr>
          <w:rFonts w:ascii="DFKai-SB" w:eastAsia="DFKai-SB" w:hAnsi="DFKai-SB" w:cs="DFKai-SB"/>
          <w:sz w:val="24"/>
        </w:rPr>
        <w:t>相關的影像系統進行測試與探討。</w:t>
      </w:r>
    </w:p>
    <w:p w14:paraId="57457B9F" w14:textId="73004F12" w:rsidR="00541743" w:rsidRDefault="006A0871">
      <w:pPr>
        <w:spacing w:after="4" w:line="312" w:lineRule="auto"/>
        <w:ind w:left="-15" w:firstLine="359"/>
      </w:pPr>
      <w:r>
        <w:rPr>
          <w:rFonts w:ascii="DFKai-SB" w:eastAsia="DFKai-SB" w:hAnsi="DFKai-SB" w:cs="DFKai-SB"/>
          <w:sz w:val="24"/>
        </w:rPr>
        <w:t>本研究涵蓋整個系統開發的過程，從最初的概念驗證，到光學、機構硬體的開發和組裝，再到軟體操作介面與</w:t>
      </w:r>
      <w:del w:id="2" w:author="ULS Lab" w:date="2022-03-23T14:57:00Z">
        <w:r w:rsidDel="009C0C1E">
          <w:rPr>
            <w:rFonts w:ascii="DFKai-SB" w:eastAsia="DFKai-SB" w:hAnsi="DFKai-SB" w:cs="DFKai-SB"/>
            <w:sz w:val="24"/>
          </w:rPr>
          <w:delText>觀測</w:delText>
        </w:r>
      </w:del>
      <w:ins w:id="3" w:author="ULS Lab" w:date="2022-03-23T14:57:00Z">
        <w:r w:rsidR="009C0C1E" w:rsidRPr="009C0C1E">
          <w:rPr>
            <w:rFonts w:ascii="DFKai-SB" w:eastAsia="DFKai-SB" w:hAnsi="DFKai-SB" w:cs="DFKai-SB" w:hint="eastAsia"/>
            <w:sz w:val="24"/>
          </w:rPr>
          <w:t>量</w:t>
        </w:r>
        <w:r w:rsidR="009C0C1E">
          <w:rPr>
            <w:rFonts w:ascii="DFKai-SB" w:eastAsia="DFKai-SB" w:hAnsi="DFKai-SB" w:cs="DFKai-SB"/>
            <w:sz w:val="24"/>
          </w:rPr>
          <w:t>測</w:t>
        </w:r>
      </w:ins>
      <w:r>
        <w:rPr>
          <w:rFonts w:ascii="DFKai-SB" w:eastAsia="DFKai-SB" w:hAnsi="DFKai-SB" w:cs="DFKai-SB"/>
          <w:sz w:val="24"/>
        </w:rPr>
        <w:t xml:space="preserve">、分析功能的建立，全數都由研究者自行開發完成。其中，本研究最關鍵的議題，是肩負系統整合的後端軟體開發。我們以 </w:t>
      </w:r>
      <w:proofErr w:type="spellStart"/>
      <w:r>
        <w:rPr>
          <w:rFonts w:ascii="Sabon" w:eastAsia="Sabon" w:hAnsi="Sabon" w:cs="Sabon"/>
          <w:sz w:val="24"/>
        </w:rPr>
        <w:t>LabVIEW</w:t>
      </w:r>
      <w:proofErr w:type="spellEnd"/>
      <w:r>
        <w:rPr>
          <w:rFonts w:ascii="Sabon" w:eastAsia="Sabon" w:hAnsi="Sabon" w:cs="Sabon"/>
          <w:sz w:val="24"/>
        </w:rPr>
        <w:t xml:space="preserve"> </w:t>
      </w:r>
      <w:r>
        <w:rPr>
          <w:rFonts w:ascii="DFKai-SB" w:eastAsia="DFKai-SB" w:hAnsi="DFKai-SB" w:cs="DFKai-SB"/>
          <w:sz w:val="24"/>
        </w:rPr>
        <w:t>程式語言開發了一套能控制系統各個組件，並完成線掃描高光譜顯微影像處</w:t>
      </w:r>
      <w:del w:id="4" w:author="ULS Lab" w:date="2022-03-21T19:01:00Z">
        <w:r w:rsidDel="002D1C27">
          <w:rPr>
            <w:rFonts w:ascii="DFKai-SB" w:eastAsia="DFKai-SB" w:hAnsi="DFKai-SB" w:cs="DFKai-SB"/>
            <w:sz w:val="24"/>
          </w:rPr>
          <w:delText>裡</w:delText>
        </w:r>
      </w:del>
      <w:ins w:id="5" w:author="ULS Lab" w:date="2022-03-21T19:01:00Z">
        <w:r w:rsidR="002D1C27" w:rsidRPr="002D1C27">
          <w:rPr>
            <w:rFonts w:ascii="DFKai-SB" w:eastAsia="DFKai-SB" w:hAnsi="DFKai-SB" w:cs="DFKai-SB" w:hint="eastAsia"/>
            <w:sz w:val="24"/>
          </w:rPr>
          <w:t>理</w:t>
        </w:r>
      </w:ins>
      <w:r>
        <w:rPr>
          <w:rFonts w:ascii="DFKai-SB" w:eastAsia="DFKai-SB" w:hAnsi="DFKai-SB" w:cs="DFKai-SB"/>
          <w:sz w:val="24"/>
        </w:rPr>
        <w:t>的軟體。這套軟體除了應用於本研究所開發的系統外，由於其支援大量的可調參數，也可以應用於其他類似的線掃描高光譜影像系統。另外，在軟體的前端介面與</w:t>
      </w:r>
      <w:del w:id="6" w:author="ULS Lab" w:date="2022-03-24T15:18:00Z">
        <w:r w:rsidDel="00975652">
          <w:rPr>
            <w:rFonts w:ascii="DFKai-SB" w:eastAsia="DFKai-SB" w:hAnsi="DFKai-SB" w:cs="DFKai-SB"/>
            <w:sz w:val="24"/>
          </w:rPr>
          <w:delText>觀測</w:delText>
        </w:r>
      </w:del>
      <w:ins w:id="7" w:author="ULS Lab" w:date="2022-03-24T15:18:00Z">
        <w:r w:rsidR="00975652" w:rsidRPr="00975652">
          <w:rPr>
            <w:rFonts w:ascii="DFKai-SB" w:eastAsia="DFKai-SB" w:hAnsi="DFKai-SB" w:cs="DFKai-SB" w:hint="eastAsia"/>
            <w:sz w:val="24"/>
          </w:rPr>
          <w:t>量</w:t>
        </w:r>
        <w:r w:rsidR="00975652">
          <w:rPr>
            <w:rFonts w:ascii="DFKai-SB" w:eastAsia="DFKai-SB" w:hAnsi="DFKai-SB" w:cs="DFKai-SB"/>
            <w:sz w:val="24"/>
          </w:rPr>
          <w:t>測</w:t>
        </w:r>
      </w:ins>
      <w:r>
        <w:rPr>
          <w:rFonts w:ascii="DFKai-SB" w:eastAsia="DFKai-SB" w:hAnsi="DFKai-SB" w:cs="DFKai-SB"/>
          <w:sz w:val="24"/>
        </w:rPr>
        <w:t>功能開發部分，我們結合實驗室多年來在光譜觀測領域的專業，使得整套系統能被以直觀、有效率的方式操作，並整合從光譜資訊的擷取到分析的所需功能。</w:t>
      </w:r>
    </w:p>
    <w:p w14:paraId="1FA46DE9" w14:textId="77777777" w:rsidR="00541743" w:rsidRDefault="006A0871">
      <w:pPr>
        <w:spacing w:after="4" w:line="312" w:lineRule="auto"/>
        <w:ind w:left="-15" w:firstLine="359"/>
      </w:pPr>
      <w:r>
        <w:rPr>
          <w:rFonts w:ascii="DFKai-SB" w:eastAsia="DFKai-SB" w:hAnsi="DFKai-SB" w:cs="DFKai-SB"/>
          <w:sz w:val="24"/>
        </w:rPr>
        <w:t>總結來說，本研究的成果將能被應用在許多光譜量測的領域，特別是在觀測範圍較大時。我們也在本研究中詳細述及許多開發過程中，無論是在硬體或軟體方面，所遇到的困難之處與解決之道，希望本研究對於有意將線掃描高光譜影像技術應用於其他領域，或是開發不同的顯微高光譜影像技術的研究者，能提供參考與助益。</w:t>
      </w:r>
    </w:p>
    <w:p w14:paraId="021953BF" w14:textId="77777777" w:rsidR="00541743" w:rsidRDefault="006A0871">
      <w:pPr>
        <w:spacing w:after="0"/>
        <w:ind w:left="-5" w:hanging="10"/>
      </w:pPr>
      <w:r>
        <w:rPr>
          <w:rFonts w:ascii="Microsoft JhengHei" w:eastAsia="Microsoft JhengHei" w:hAnsi="Microsoft JhengHei" w:cs="Microsoft JhengHei"/>
          <w:b/>
          <w:sz w:val="24"/>
        </w:rPr>
        <w:t>關鍵詞</w:t>
      </w:r>
      <w:r>
        <w:rPr>
          <w:rFonts w:ascii="Sabon" w:eastAsia="Sabon" w:hAnsi="Sabon" w:cs="Sabon"/>
          <w:b/>
          <w:sz w:val="24"/>
        </w:rPr>
        <w:t xml:space="preserve">: </w:t>
      </w:r>
      <w:r>
        <w:rPr>
          <w:rFonts w:ascii="Microsoft JhengHei" w:eastAsia="Microsoft JhengHei" w:hAnsi="Microsoft JhengHei" w:cs="Microsoft JhengHei"/>
          <w:b/>
          <w:sz w:val="24"/>
        </w:rPr>
        <w:t>高光譜影像、線掃描、顯微光譜影像、動量域影像、背焦面影像</w:t>
      </w:r>
    </w:p>
    <w:p w14:paraId="20AE8089" w14:textId="77777777" w:rsidR="00541743" w:rsidRDefault="006A0871">
      <w:pPr>
        <w:spacing w:after="179"/>
        <w:ind w:left="-5" w:hanging="10"/>
      </w:pPr>
      <w:r>
        <w:rPr>
          <w:rFonts w:ascii="Sabon" w:eastAsia="Sabon" w:hAnsi="Sabon" w:cs="Sabon"/>
          <w:b/>
          <w:sz w:val="34"/>
        </w:rPr>
        <w:t>Abstract</w:t>
      </w:r>
    </w:p>
    <w:p w14:paraId="6185B973" w14:textId="1DCB1566" w:rsidR="00541743" w:rsidRDefault="006A0871">
      <w:pPr>
        <w:spacing w:after="0" w:line="337" w:lineRule="auto"/>
        <w:ind w:left="-5" w:right="104" w:hanging="10"/>
        <w:jc w:val="both"/>
      </w:pPr>
      <w:r>
        <w:rPr>
          <w:rFonts w:ascii="Sabon" w:eastAsia="Sabon" w:hAnsi="Sabon" w:cs="Sabon"/>
          <w:sz w:val="24"/>
        </w:rPr>
        <w:t xml:space="preserve">In this research, we </w:t>
      </w:r>
      <w:ins w:id="8" w:author="ULS Lab" w:date="2022-03-21T18:43:00Z">
        <w:r w:rsidR="0051411F">
          <w:rPr>
            <w:rFonts w:ascii="Sabon" w:eastAsia="Sabon" w:hAnsi="Sabon" w:cs="Sabon"/>
            <w:sz w:val="24"/>
          </w:rPr>
          <w:t xml:space="preserve">have </w:t>
        </w:r>
      </w:ins>
      <w:del w:id="9" w:author="ULS Lab" w:date="2022-03-21T18:43:00Z">
        <w:r w:rsidRPr="00EC6315" w:rsidDel="0051411F">
          <w:rPr>
            <w:rFonts w:ascii="Sabon" w:eastAsia="Sabon" w:hAnsi="Sabon" w:cs="Sabon"/>
            <w:sz w:val="24"/>
            <w:highlight w:val="yellow"/>
          </w:rPr>
          <w:delText xml:space="preserve">set out to </w:delText>
        </w:r>
      </w:del>
      <w:r w:rsidRPr="00EC6315">
        <w:rPr>
          <w:rFonts w:ascii="Sabon" w:eastAsia="Sabon" w:hAnsi="Sabon" w:cs="Sabon"/>
          <w:sz w:val="24"/>
          <w:highlight w:val="yellow"/>
        </w:rPr>
        <w:t>develope</w:t>
      </w:r>
      <w:ins w:id="10" w:author="ULS Lab" w:date="2022-03-21T18:43:00Z">
        <w:r w:rsidR="0051411F">
          <w:rPr>
            <w:rFonts w:ascii="Sabon" w:eastAsia="Sabon" w:hAnsi="Sabon" w:cs="Sabon"/>
            <w:sz w:val="24"/>
          </w:rPr>
          <w:t>d</w:t>
        </w:r>
      </w:ins>
      <w:r>
        <w:rPr>
          <w:rFonts w:ascii="Sabon" w:eastAsia="Sabon" w:hAnsi="Sabon" w:cs="Sabon"/>
          <w:sz w:val="24"/>
        </w:rPr>
        <w:t xml:space="preserve"> a more efficient microscopic spectral imaging system using a novel </w:t>
      </w:r>
      <w:del w:id="11" w:author="ULS Lab" w:date="2022-03-21T18:42:00Z">
        <w:r w:rsidRPr="00EC6315" w:rsidDel="0051411F">
          <w:rPr>
            <w:rFonts w:ascii="Sabon" w:eastAsia="Sabon" w:hAnsi="Sabon" w:cs="Sabon"/>
            <w:sz w:val="24"/>
            <w:highlight w:val="yellow"/>
          </w:rPr>
          <w:delText>”</w:delText>
        </w:r>
      </w:del>
      <w:ins w:id="12" w:author="ULS Lab" w:date="2022-03-21T18:42:00Z">
        <w:r w:rsidR="0051411F">
          <w:rPr>
            <w:rFonts w:ascii="Sabon" w:eastAsia="Sabon" w:hAnsi="Sabon" w:cs="Sabon"/>
            <w:sz w:val="24"/>
          </w:rPr>
          <w:t>“</w:t>
        </w:r>
      </w:ins>
      <w:r>
        <w:rPr>
          <w:rFonts w:ascii="Sabon" w:eastAsia="Sabon" w:hAnsi="Sabon" w:cs="Sabon"/>
          <w:sz w:val="24"/>
        </w:rPr>
        <w:t xml:space="preserve">line scan” technology, in order to fulfill the demand of spectral mapping measurement in </w:t>
      </w:r>
      <w:del w:id="13" w:author="ULS Lab" w:date="2022-03-21T18:42:00Z">
        <w:r w:rsidDel="0051411F">
          <w:rPr>
            <w:rFonts w:ascii="Sabon" w:eastAsia="Sabon" w:hAnsi="Sabon" w:cs="Sabon"/>
            <w:sz w:val="24"/>
          </w:rPr>
          <w:delText xml:space="preserve">the field of </w:delText>
        </w:r>
      </w:del>
      <w:r>
        <w:rPr>
          <w:rFonts w:ascii="Sabon" w:eastAsia="Sabon" w:hAnsi="Sabon" w:cs="Sabon"/>
          <w:sz w:val="24"/>
        </w:rPr>
        <w:t>material science, nano</w:t>
      </w:r>
      <w:del w:id="14" w:author="ULS Lab" w:date="2022-03-21T18:45:00Z">
        <w:r w:rsidDel="0051411F">
          <w:rPr>
            <w:rFonts w:ascii="Sabon" w:eastAsia="Sabon" w:hAnsi="Sabon" w:cs="Sabon"/>
            <w:sz w:val="24"/>
          </w:rPr>
          <w:delText xml:space="preserve"> </w:delText>
        </w:r>
      </w:del>
      <w:r>
        <w:rPr>
          <w:rFonts w:ascii="Sabon" w:eastAsia="Sabon" w:hAnsi="Sabon" w:cs="Sabon"/>
          <w:sz w:val="24"/>
        </w:rPr>
        <w:t>structure, biology and other research disciplines. Compared to traditional sp</w:t>
      </w:r>
      <w:ins w:id="15" w:author="ULS Lab" w:date="2022-03-21T18:47:00Z">
        <w:r w:rsidR="0051411F">
          <w:rPr>
            <w:rFonts w:ascii="Sabon" w:eastAsia="Sabon" w:hAnsi="Sabon" w:cs="Sabon"/>
            <w:sz w:val="24"/>
          </w:rPr>
          <w:t>ec</w:t>
        </w:r>
      </w:ins>
      <w:del w:id="16" w:author="ULS Lab" w:date="2022-03-21T18:47:00Z">
        <w:r w:rsidDel="0051411F">
          <w:rPr>
            <w:rFonts w:ascii="Sabon" w:eastAsia="Sabon" w:hAnsi="Sabon" w:cs="Sabon"/>
            <w:sz w:val="24"/>
          </w:rPr>
          <w:delText>ce</w:delText>
        </w:r>
      </w:del>
      <w:r>
        <w:rPr>
          <w:rFonts w:ascii="Sabon" w:eastAsia="Sabon" w:hAnsi="Sabon" w:cs="Sabon"/>
          <w:sz w:val="24"/>
        </w:rPr>
        <w:t xml:space="preserve">tral measurement technology, which </w:t>
      </w:r>
      <w:del w:id="17" w:author="ULS Lab" w:date="2022-03-21T18:50:00Z">
        <w:r w:rsidDel="0051411F">
          <w:rPr>
            <w:rFonts w:ascii="Sabon" w:eastAsia="Sabon" w:hAnsi="Sabon" w:cs="Sabon"/>
            <w:sz w:val="24"/>
          </w:rPr>
          <w:delText xml:space="preserve">disperse </w:delText>
        </w:r>
      </w:del>
      <w:ins w:id="18" w:author="ULS Lab" w:date="2022-03-21T18:50:00Z">
        <w:r w:rsidR="0051411F">
          <w:rPr>
            <w:rFonts w:ascii="Sabon" w:eastAsia="Sabon" w:hAnsi="Sabon" w:cs="Sabon"/>
            <w:sz w:val="24"/>
          </w:rPr>
          <w:t xml:space="preserve">acquire </w:t>
        </w:r>
      </w:ins>
      <w:r>
        <w:rPr>
          <w:rFonts w:ascii="Sabon" w:eastAsia="Sabon" w:hAnsi="Sabon" w:cs="Sabon"/>
          <w:sz w:val="24"/>
        </w:rPr>
        <w:t>spectr</w:t>
      </w:r>
      <w:ins w:id="19" w:author="ULS Lab" w:date="2022-03-21T18:50:00Z">
        <w:r w:rsidR="0051411F">
          <w:rPr>
            <w:rFonts w:ascii="Sabon" w:eastAsia="Sabon" w:hAnsi="Sabon" w:cs="Sabon"/>
            <w:sz w:val="24"/>
          </w:rPr>
          <w:t>um</w:t>
        </w:r>
      </w:ins>
      <w:del w:id="20" w:author="ULS Lab" w:date="2022-03-21T18:50:00Z">
        <w:r w:rsidDel="0051411F">
          <w:rPr>
            <w:rFonts w:ascii="Sabon" w:eastAsia="Sabon" w:hAnsi="Sabon" w:cs="Sabon"/>
            <w:sz w:val="24"/>
          </w:rPr>
          <w:delText>a</w:delText>
        </w:r>
      </w:del>
      <w:r>
        <w:rPr>
          <w:rFonts w:ascii="Sabon" w:eastAsia="Sabon" w:hAnsi="Sabon" w:cs="Sabon"/>
          <w:sz w:val="24"/>
        </w:rPr>
        <w:t xml:space="preserve"> from a single </w:t>
      </w:r>
      <w:del w:id="21" w:author="ULS Lab" w:date="2022-03-21T18:50:00Z">
        <w:r w:rsidDel="0051411F">
          <w:rPr>
            <w:rFonts w:ascii="Sabon" w:eastAsia="Sabon" w:hAnsi="Sabon" w:cs="Sabon"/>
            <w:sz w:val="24"/>
          </w:rPr>
          <w:delText>source</w:delText>
        </w:r>
      </w:del>
      <w:ins w:id="22" w:author="ULS Lab" w:date="2022-03-21T18:50:00Z">
        <w:r w:rsidR="0051411F">
          <w:rPr>
            <w:rFonts w:ascii="Sabon" w:eastAsia="Sabon" w:hAnsi="Sabon" w:cs="Sabon"/>
            <w:sz w:val="24"/>
          </w:rPr>
          <w:t>location</w:t>
        </w:r>
      </w:ins>
      <w:r>
        <w:rPr>
          <w:rFonts w:ascii="Sabon" w:eastAsia="Sabon" w:hAnsi="Sabon" w:cs="Sabon"/>
          <w:sz w:val="24"/>
        </w:rPr>
        <w:t>, a line scan approach could increase the scanning speed by dispersing spectr</w:t>
      </w:r>
      <w:ins w:id="23" w:author="ULS Lab" w:date="2022-03-21T18:47:00Z">
        <w:r w:rsidR="0051411F">
          <w:rPr>
            <w:rFonts w:ascii="Sabon" w:eastAsia="Sabon" w:hAnsi="Sabon" w:cs="Sabon"/>
            <w:sz w:val="24"/>
          </w:rPr>
          <w:t>a</w:t>
        </w:r>
      </w:ins>
      <w:del w:id="24" w:author="ULS Lab" w:date="2022-03-21T18:47:00Z">
        <w:r w:rsidDel="0051411F">
          <w:rPr>
            <w:rFonts w:ascii="Sabon" w:eastAsia="Sabon" w:hAnsi="Sabon" w:cs="Sabon"/>
            <w:sz w:val="24"/>
          </w:rPr>
          <w:delText>um</w:delText>
        </w:r>
      </w:del>
      <w:r>
        <w:rPr>
          <w:rFonts w:ascii="Sabon" w:eastAsia="Sabon" w:hAnsi="Sabon" w:cs="Sabon"/>
          <w:sz w:val="24"/>
        </w:rPr>
        <w:t xml:space="preserve"> from every position </w:t>
      </w:r>
      <w:del w:id="25" w:author="ULS Lab" w:date="2022-03-21T18:51:00Z">
        <w:r w:rsidDel="0051411F">
          <w:rPr>
            <w:rFonts w:ascii="Sabon" w:eastAsia="Sabon" w:hAnsi="Sabon" w:cs="Sabon"/>
            <w:sz w:val="24"/>
          </w:rPr>
          <w:delText xml:space="preserve">in </w:delText>
        </w:r>
      </w:del>
      <w:ins w:id="26" w:author="ULS Lab" w:date="2022-03-21T18:51:00Z">
        <w:r w:rsidR="0051411F">
          <w:rPr>
            <w:rFonts w:ascii="Sabon" w:eastAsia="Sabon" w:hAnsi="Sabon" w:cs="Sabon"/>
            <w:sz w:val="24"/>
          </w:rPr>
          <w:t xml:space="preserve">along </w:t>
        </w:r>
      </w:ins>
      <w:r>
        <w:rPr>
          <w:rFonts w:ascii="Sabon" w:eastAsia="Sabon" w:hAnsi="Sabon" w:cs="Sabon"/>
          <w:sz w:val="24"/>
        </w:rPr>
        <w:t xml:space="preserve">a line on the sample, which </w:t>
      </w:r>
      <w:r>
        <w:rPr>
          <w:rFonts w:ascii="Sabon" w:eastAsia="Sabon" w:hAnsi="Sabon" w:cs="Sabon"/>
          <w:sz w:val="24"/>
        </w:rPr>
        <w:lastRenderedPageBreak/>
        <w:t>means we are imaging a line instead of a dot. Moreover, our system could accomplish various spec</w:t>
      </w:r>
      <w:ins w:id="27" w:author="ULS Lab" w:date="2022-03-21T18:54:00Z">
        <w:r w:rsidR="00347B07">
          <w:rPr>
            <w:rFonts w:ascii="Sabon" w:eastAsia="Sabon" w:hAnsi="Sabon" w:cs="Sabon"/>
            <w:sz w:val="24"/>
          </w:rPr>
          <w:t>t</w:t>
        </w:r>
      </w:ins>
      <w:r>
        <w:rPr>
          <w:rFonts w:ascii="Sabon" w:eastAsia="Sabon" w:hAnsi="Sabon" w:cs="Sabon"/>
          <w:sz w:val="24"/>
        </w:rPr>
        <w:t>ral measurement</w:t>
      </w:r>
      <w:del w:id="28" w:author="ULS Lab" w:date="2022-03-21T18:55:00Z">
        <w:r w:rsidDel="00347B07">
          <w:rPr>
            <w:rFonts w:ascii="Sabon" w:eastAsia="Sabon" w:hAnsi="Sabon" w:cs="Sabon"/>
            <w:sz w:val="24"/>
          </w:rPr>
          <w:delText xml:space="preserve"> types</w:delText>
        </w:r>
      </w:del>
      <w:r>
        <w:rPr>
          <w:rFonts w:ascii="Sabon" w:eastAsia="Sabon" w:hAnsi="Sabon" w:cs="Sabon"/>
          <w:sz w:val="24"/>
        </w:rPr>
        <w:t xml:space="preserve">, including </w:t>
      </w:r>
      <w:ins w:id="29" w:author="ULS Lab" w:date="2022-03-21T18:54:00Z">
        <w:r w:rsidR="00347B07" w:rsidRPr="00347B07">
          <w:rPr>
            <w:rFonts w:ascii="Sabon" w:eastAsia="Sabon" w:hAnsi="Sabon" w:cs="Sabon"/>
            <w:sz w:val="24"/>
          </w:rPr>
          <w:t>fluorescence</w:t>
        </w:r>
      </w:ins>
      <w:del w:id="30" w:author="ULS Lab" w:date="2022-03-21T18:54:00Z">
        <w:r w:rsidDel="00347B07">
          <w:rPr>
            <w:rFonts w:ascii="Sabon" w:eastAsia="Sabon" w:hAnsi="Sabon" w:cs="Sabon"/>
            <w:sz w:val="24"/>
          </w:rPr>
          <w:delText>flourence</w:delText>
        </w:r>
      </w:del>
      <w:r>
        <w:rPr>
          <w:rFonts w:ascii="Sabon" w:eastAsia="Sabon" w:hAnsi="Sabon" w:cs="Sabon"/>
          <w:sz w:val="24"/>
        </w:rPr>
        <w:t xml:space="preserve"> spectrum and reflection spectrum measurement. Finally, we want to further expand the capability of the system </w:t>
      </w:r>
      <w:del w:id="31" w:author="ULS Lab" w:date="2022-03-21T19:00:00Z">
        <w:r w:rsidDel="002D1C27">
          <w:rPr>
            <w:rFonts w:ascii="Sabon" w:eastAsia="Sabon" w:hAnsi="Sabon" w:cs="Sabon"/>
            <w:sz w:val="24"/>
          </w:rPr>
          <w:delText>to solve</w:delText>
        </w:r>
      </w:del>
      <w:ins w:id="32" w:author="ULS Lab" w:date="2022-03-21T19:00:00Z">
        <w:r w:rsidR="002D1C27">
          <w:rPr>
            <w:rFonts w:ascii="Sabon" w:eastAsia="Sabon" w:hAnsi="Sabon" w:cs="Sabon"/>
            <w:sz w:val="24"/>
          </w:rPr>
          <w:t>for</w:t>
        </w:r>
      </w:ins>
      <w:r>
        <w:rPr>
          <w:rFonts w:ascii="Sabon" w:eastAsia="Sabon" w:hAnsi="Sabon" w:cs="Sabon"/>
          <w:sz w:val="24"/>
        </w:rPr>
        <w:t xml:space="preserve"> more light-matter interaction </w:t>
      </w:r>
      <w:ins w:id="33" w:author="ULS Lab" w:date="2022-03-21T19:03:00Z">
        <w:r w:rsidR="00D10DC1">
          <w:rPr>
            <w:rFonts w:ascii="Sabon" w:eastAsiaTheme="minorEastAsia" w:hAnsi="Sabon" w:cs="Sabon"/>
            <w:sz w:val="24"/>
          </w:rPr>
          <w:t>studies</w:t>
        </w:r>
      </w:ins>
      <w:del w:id="34" w:author="ULS Lab" w:date="2022-03-21T19:02:00Z">
        <w:r w:rsidDel="00D10DC1">
          <w:rPr>
            <w:rFonts w:ascii="SimSun" w:eastAsia="SimSun" w:hAnsi="SimSun" w:cs="Sabon" w:hint="eastAsia"/>
            <w:sz w:val="24"/>
            <w:lang w:eastAsia="zh-CN"/>
          </w:rPr>
          <w:delText>issue</w:delText>
        </w:r>
        <w:r w:rsidR="00D10DC1" w:rsidDel="00D10DC1">
          <w:rPr>
            <w:rFonts w:ascii="Sabon" w:eastAsia="Sabon" w:hAnsi="Sabon" w:cs="Sabon"/>
            <w:sz w:val="24"/>
          </w:rPr>
          <w:delText>s</w:delText>
        </w:r>
      </w:del>
      <w:ins w:id="35" w:author="ULS Lab" w:date="2022-03-21T19:03:00Z">
        <w:r w:rsidR="00D10DC1">
          <w:rPr>
            <w:rFonts w:ascii="Sabon" w:eastAsia="Sabon" w:hAnsi="Sabon" w:cs="Sabon"/>
            <w:sz w:val="24"/>
          </w:rPr>
          <w:t>.</w:t>
        </w:r>
      </w:ins>
      <w:del w:id="36" w:author="ULS Lab" w:date="2022-03-21T19:03:00Z">
        <w:r w:rsidDel="00D10DC1">
          <w:rPr>
            <w:rFonts w:ascii="Sabon" w:eastAsia="Sabon" w:hAnsi="Sabon" w:cs="Sabon"/>
            <w:sz w:val="24"/>
          </w:rPr>
          <w:delText>,</w:delText>
        </w:r>
      </w:del>
      <w:r>
        <w:rPr>
          <w:rFonts w:ascii="Sabon" w:eastAsia="Sabon" w:hAnsi="Sabon" w:cs="Sabon"/>
          <w:sz w:val="24"/>
        </w:rPr>
        <w:t xml:space="preserve"> </w:t>
      </w:r>
      <w:ins w:id="37" w:author="ULS Lab" w:date="2022-03-21T19:03:00Z">
        <w:r w:rsidR="00D10DC1">
          <w:rPr>
            <w:rFonts w:ascii="Sabon" w:eastAsia="Sabon" w:hAnsi="Sabon" w:cs="Sabon"/>
            <w:sz w:val="24"/>
          </w:rPr>
          <w:t xml:space="preserve">Therefore, </w:t>
        </w:r>
      </w:ins>
      <w:del w:id="38" w:author="ULS Lab" w:date="2022-03-21T19:06:00Z">
        <w:r w:rsidDel="00BC578F">
          <w:rPr>
            <w:rFonts w:ascii="Sabon" w:eastAsia="Sabon" w:hAnsi="Sabon" w:cs="Sabon"/>
            <w:sz w:val="24"/>
          </w:rPr>
          <w:delText>so we also developed a</w:delText>
        </w:r>
      </w:del>
      <w:ins w:id="39" w:author="ULS Lab" w:date="2022-03-21T19:06:00Z">
        <w:r w:rsidR="00BC578F">
          <w:rPr>
            <w:rFonts w:ascii="Sabon" w:eastAsia="Sabon" w:hAnsi="Sabon" w:cs="Sabon"/>
            <w:sz w:val="24"/>
          </w:rPr>
          <w:t xml:space="preserve"> we have also explore</w:t>
        </w:r>
      </w:ins>
      <w:ins w:id="40" w:author="ULS Lab" w:date="2022-03-21T19:07:00Z">
        <w:r w:rsidR="00BC578F">
          <w:rPr>
            <w:rFonts w:ascii="Sabon" w:eastAsia="Sabon" w:hAnsi="Sabon" w:cs="Sabon"/>
            <w:sz w:val="24"/>
          </w:rPr>
          <w:t>d</w:t>
        </w:r>
      </w:ins>
      <w:ins w:id="41" w:author="ULS Lab" w:date="2022-03-21T19:06:00Z">
        <w:r w:rsidR="00BC578F">
          <w:rPr>
            <w:rFonts w:ascii="Sabon" w:eastAsia="Sabon" w:hAnsi="Sabon" w:cs="Sabon"/>
            <w:sz w:val="24"/>
          </w:rPr>
          <w:t xml:space="preserve"> </w:t>
        </w:r>
      </w:ins>
      <w:ins w:id="42" w:author="ULS Lab" w:date="2022-03-21T19:07:00Z">
        <w:r w:rsidR="00BC578F">
          <w:rPr>
            <w:rFonts w:ascii="Sabon" w:eastAsia="Sabon" w:hAnsi="Sabon" w:cs="Sabon"/>
            <w:sz w:val="24"/>
          </w:rPr>
          <w:t>and tested</w:t>
        </w:r>
      </w:ins>
      <w:r>
        <w:rPr>
          <w:rFonts w:ascii="Sabon" w:eastAsia="Sabon" w:hAnsi="Sabon" w:cs="Sabon"/>
          <w:sz w:val="24"/>
        </w:rPr>
        <w:t xml:space="preserve"> momentum</w:t>
      </w:r>
      <w:ins w:id="43" w:author="ULS Lab" w:date="2022-03-21T19:12:00Z">
        <w:r w:rsidR="00AB0B42">
          <w:rPr>
            <w:rFonts w:ascii="Sabon" w:eastAsia="Sabon" w:hAnsi="Sabon" w:cs="Sabon"/>
            <w:sz w:val="24"/>
          </w:rPr>
          <w:t>-</w:t>
        </w:r>
      </w:ins>
      <w:del w:id="44" w:author="ULS Lab" w:date="2022-03-21T19:12:00Z">
        <w:r w:rsidDel="00AB0B42">
          <w:rPr>
            <w:rFonts w:ascii="Sabon" w:eastAsia="Sabon" w:hAnsi="Sabon" w:cs="Sabon"/>
            <w:sz w:val="24"/>
          </w:rPr>
          <w:delText xml:space="preserve"> </w:delText>
        </w:r>
      </w:del>
      <w:r>
        <w:rPr>
          <w:rFonts w:ascii="Sabon" w:eastAsia="Sabon" w:hAnsi="Sabon" w:cs="Sabon"/>
          <w:sz w:val="24"/>
        </w:rPr>
        <w:t>space imag</w:t>
      </w:r>
      <w:ins w:id="45" w:author="ULS Lab" w:date="2022-03-21T19:12:00Z">
        <w:r w:rsidR="00AB0B42">
          <w:rPr>
            <w:rFonts w:ascii="Sabon" w:eastAsia="Sabon" w:hAnsi="Sabon" w:cs="Sabon"/>
            <w:sz w:val="24"/>
          </w:rPr>
          <w:t>es</w:t>
        </w:r>
      </w:ins>
      <w:del w:id="46" w:author="ULS Lab" w:date="2022-03-21T19:12:00Z">
        <w:r w:rsidDel="00AB0B42">
          <w:rPr>
            <w:rFonts w:ascii="Sabon" w:eastAsia="Sabon" w:hAnsi="Sabon" w:cs="Sabon"/>
            <w:sz w:val="24"/>
          </w:rPr>
          <w:delText>ing</w:delText>
        </w:r>
      </w:del>
      <w:r>
        <w:rPr>
          <w:rFonts w:ascii="Sabon" w:eastAsia="Sabon" w:hAnsi="Sabon" w:cs="Sabon"/>
          <w:sz w:val="24"/>
        </w:rPr>
        <w:t xml:space="preserve"> </w:t>
      </w:r>
      <w:ins w:id="47" w:author="ULS Lab" w:date="2022-03-21T19:12:00Z">
        <w:r w:rsidR="00AB0B42">
          <w:rPr>
            <w:rFonts w:ascii="Sabon" w:eastAsia="Sabon" w:hAnsi="Sabon" w:cs="Sabon"/>
            <w:sz w:val="24"/>
          </w:rPr>
          <w:t xml:space="preserve">using </w:t>
        </w:r>
      </w:ins>
      <w:ins w:id="48" w:author="ULS Lab" w:date="2022-03-21T19:13:00Z">
        <w:r w:rsidR="00456ABA">
          <w:rPr>
            <w:rFonts w:ascii="Sabon" w:eastAsia="Sabon" w:hAnsi="Sabon" w:cs="Sabon"/>
            <w:sz w:val="24"/>
          </w:rPr>
          <w:t xml:space="preserve">our </w:t>
        </w:r>
      </w:ins>
      <w:r>
        <w:rPr>
          <w:rFonts w:ascii="Sabon" w:eastAsia="Sabon" w:hAnsi="Sabon" w:cs="Sabon"/>
          <w:sz w:val="24"/>
        </w:rPr>
        <w:t>system</w:t>
      </w:r>
      <w:del w:id="49" w:author="ULS Lab" w:date="2022-03-21T19:07:00Z">
        <w:r w:rsidDel="00BC578F">
          <w:rPr>
            <w:rFonts w:ascii="Sabon" w:eastAsia="Sabon" w:hAnsi="Sabon" w:cs="Sabon"/>
            <w:sz w:val="24"/>
          </w:rPr>
          <w:delText xml:space="preserve"> in the end</w:delText>
        </w:r>
      </w:del>
      <w:r>
        <w:rPr>
          <w:rFonts w:ascii="Sabon" w:eastAsia="Sabon" w:hAnsi="Sabon" w:cs="Sabon"/>
          <w:sz w:val="24"/>
        </w:rPr>
        <w:t>.</w:t>
      </w:r>
    </w:p>
    <w:p w14:paraId="62284BAA" w14:textId="75D50B41" w:rsidR="00541743" w:rsidRDefault="006A0871">
      <w:pPr>
        <w:spacing w:after="0" w:line="337" w:lineRule="auto"/>
        <w:ind w:left="-15" w:right="104" w:firstLine="359"/>
        <w:jc w:val="both"/>
      </w:pPr>
      <w:r>
        <w:rPr>
          <w:rFonts w:ascii="Sabon" w:eastAsia="Sabon" w:hAnsi="Sabon" w:cs="Sabon"/>
          <w:sz w:val="24"/>
        </w:rPr>
        <w:t>This resea</w:t>
      </w:r>
      <w:ins w:id="50" w:author="ULS Lab" w:date="2022-03-21T18:58:00Z">
        <w:r w:rsidR="00AF048D">
          <w:rPr>
            <w:rFonts w:ascii="Sabon" w:eastAsia="Sabon" w:hAnsi="Sabon" w:cs="Sabon"/>
            <w:sz w:val="24"/>
          </w:rPr>
          <w:t>r</w:t>
        </w:r>
      </w:ins>
      <w:r>
        <w:rPr>
          <w:rFonts w:ascii="Sabon" w:eastAsia="Sabon" w:hAnsi="Sabon" w:cs="Sabon"/>
          <w:sz w:val="24"/>
        </w:rPr>
        <w:t xml:space="preserve">ch covers the </w:t>
      </w:r>
      <w:del w:id="51" w:author="ULS Lab" w:date="2022-03-23T14:39:00Z">
        <w:r w:rsidDel="00732273">
          <w:rPr>
            <w:rFonts w:ascii="Sabon" w:eastAsia="Sabon" w:hAnsi="Sabon" w:cs="Sabon"/>
            <w:sz w:val="24"/>
          </w:rPr>
          <w:delText xml:space="preserve">whole </w:delText>
        </w:r>
      </w:del>
      <w:del w:id="52" w:author="ULS Lab" w:date="2022-03-21T19:04:00Z">
        <w:r w:rsidDel="00D10DC1">
          <w:rPr>
            <w:rFonts w:ascii="Sabon" w:eastAsia="Sabon" w:hAnsi="Sabon" w:cs="Sabon"/>
            <w:sz w:val="24"/>
          </w:rPr>
          <w:delText>proccess</w:delText>
        </w:r>
      </w:del>
      <w:ins w:id="53" w:author="ULS Lab" w:date="2022-03-23T14:39:00Z">
        <w:r w:rsidR="00732273" w:rsidRPr="00732273">
          <w:rPr>
            <w:rFonts w:ascii="Sabon" w:eastAsia="Sabon" w:hAnsi="Sabon" w:cs="Sabon"/>
            <w:sz w:val="24"/>
          </w:rPr>
          <w:t xml:space="preserve"> </w:t>
        </w:r>
        <w:r w:rsidR="00732273">
          <w:rPr>
            <w:rFonts w:ascii="Sabon" w:eastAsia="Sabon" w:hAnsi="Sabon" w:cs="Sabon"/>
            <w:sz w:val="24"/>
          </w:rPr>
          <w:t xml:space="preserve">system development </w:t>
        </w:r>
      </w:ins>
      <w:del w:id="54" w:author="ULS Lab" w:date="2022-03-23T14:51:00Z">
        <w:r w:rsidDel="009C0C1E">
          <w:rPr>
            <w:rFonts w:ascii="Sabon" w:eastAsia="Sabon" w:hAnsi="Sabon" w:cs="Sabon"/>
            <w:sz w:val="24"/>
          </w:rPr>
          <w:delText xml:space="preserve"> </w:delText>
        </w:r>
      </w:del>
      <w:ins w:id="55" w:author="ULS Lab" w:date="2022-03-23T14:51:00Z">
        <w:r w:rsidR="009C0C1E">
          <w:rPr>
            <w:rFonts w:ascii="Sabon" w:eastAsia="Sabon" w:hAnsi="Sabon" w:cs="Sabon"/>
            <w:sz w:val="24"/>
          </w:rPr>
          <w:t>process</w:t>
        </w:r>
      </w:ins>
      <w:del w:id="56" w:author="ULS Lab" w:date="2022-03-23T14:39:00Z">
        <w:r w:rsidDel="00732273">
          <w:rPr>
            <w:rFonts w:ascii="Sabon" w:eastAsia="Sabon" w:hAnsi="Sabon" w:cs="Sabon"/>
            <w:sz w:val="24"/>
          </w:rPr>
          <w:delText>of the development</w:delText>
        </w:r>
      </w:del>
      <w:r>
        <w:rPr>
          <w:rFonts w:ascii="Sabon" w:eastAsia="Sabon" w:hAnsi="Sabon" w:cs="Sabon"/>
          <w:sz w:val="24"/>
        </w:rPr>
        <w:t xml:space="preserve">, from </w:t>
      </w:r>
      <w:del w:id="57" w:author="ULS Lab" w:date="2022-03-23T14:40:00Z">
        <w:r w:rsidDel="00732273">
          <w:rPr>
            <w:rFonts w:ascii="Sabon" w:eastAsia="Sabon" w:hAnsi="Sabon" w:cs="Sabon"/>
            <w:sz w:val="24"/>
          </w:rPr>
          <w:delText xml:space="preserve">proof of </w:delText>
        </w:r>
      </w:del>
      <w:r>
        <w:rPr>
          <w:rFonts w:ascii="Sabon" w:eastAsia="Sabon" w:hAnsi="Sabon" w:cs="Sabon"/>
          <w:sz w:val="24"/>
        </w:rPr>
        <w:t xml:space="preserve">concept </w:t>
      </w:r>
      <w:ins w:id="58" w:author="ULS Lab" w:date="2022-03-23T14:41:00Z">
        <w:r w:rsidR="00732273">
          <w:rPr>
            <w:rFonts w:ascii="Sabon" w:eastAsia="Sabon" w:hAnsi="Sabon" w:cs="Sabon"/>
            <w:sz w:val="24"/>
          </w:rPr>
          <w:t xml:space="preserve">validation </w:t>
        </w:r>
      </w:ins>
      <w:r>
        <w:rPr>
          <w:rFonts w:ascii="Sabon" w:eastAsia="Sabon" w:hAnsi="Sabon" w:cs="Sabon"/>
          <w:sz w:val="24"/>
        </w:rPr>
        <w:t xml:space="preserve">to optical and mechanical design, </w:t>
      </w:r>
      <w:del w:id="59" w:author="ULS Lab" w:date="2022-03-23T14:56:00Z">
        <w:r w:rsidDel="009C0C1E">
          <w:rPr>
            <w:rFonts w:ascii="Sabon" w:eastAsia="Sabon" w:hAnsi="Sabon" w:cs="Sabon"/>
            <w:sz w:val="24"/>
          </w:rPr>
          <w:delText>then to</w:delText>
        </w:r>
      </w:del>
      <w:ins w:id="60" w:author="ULS Lab" w:date="2022-03-23T14:56:00Z">
        <w:r w:rsidR="009C0C1E">
          <w:rPr>
            <w:rFonts w:ascii="Sabon" w:eastAsia="Sabon" w:hAnsi="Sabon" w:cs="Sabon"/>
            <w:sz w:val="24"/>
          </w:rPr>
          <w:t>followed by</w:t>
        </w:r>
      </w:ins>
      <w:r>
        <w:rPr>
          <w:rFonts w:ascii="Sabon" w:eastAsia="Sabon" w:hAnsi="Sabon" w:cs="Sabon"/>
          <w:sz w:val="24"/>
        </w:rPr>
        <w:t xml:space="preserve"> the development of user interface</w:t>
      </w:r>
      <w:ins w:id="61" w:author="ULS Lab" w:date="2022-03-23T17:52:00Z">
        <w:r w:rsidR="000A7CC4">
          <w:rPr>
            <w:rFonts w:ascii="Sabon" w:eastAsia="Sabon" w:hAnsi="Sabon" w:cs="Sabon"/>
            <w:sz w:val="24"/>
          </w:rPr>
          <w:t xml:space="preserve">, measurement </w:t>
        </w:r>
      </w:ins>
      <w:del w:id="62" w:author="ULS Lab" w:date="2022-03-23T17:52:00Z">
        <w:r w:rsidDel="000A7CC4">
          <w:rPr>
            <w:rFonts w:ascii="Sabon" w:eastAsia="Sabon" w:hAnsi="Sabon" w:cs="Sabon"/>
            <w:sz w:val="24"/>
          </w:rPr>
          <w:delText xml:space="preserve"> and more advanced measuring or</w:delText>
        </w:r>
      </w:del>
      <w:ins w:id="63" w:author="ULS Lab" w:date="2022-03-23T17:52:00Z">
        <w:r w:rsidR="000A7CC4">
          <w:rPr>
            <w:rFonts w:ascii="Sabon" w:eastAsia="Sabon" w:hAnsi="Sabon" w:cs="Sabon"/>
            <w:sz w:val="24"/>
          </w:rPr>
          <w:t>and</w:t>
        </w:r>
      </w:ins>
      <w:r>
        <w:rPr>
          <w:rFonts w:ascii="Sabon" w:eastAsia="Sabon" w:hAnsi="Sabon" w:cs="Sabon"/>
          <w:sz w:val="24"/>
        </w:rPr>
        <w:t xml:space="preserve"> analysis features. </w:t>
      </w:r>
      <w:ins w:id="64" w:author="ULS Lab" w:date="2022-03-23T18:39:00Z">
        <w:r w:rsidR="00A35EE7">
          <w:rPr>
            <w:rFonts w:ascii="Sabon" w:eastAsia="Sabon" w:hAnsi="Sabon" w:cs="Sabon"/>
            <w:sz w:val="24"/>
          </w:rPr>
          <w:t xml:space="preserve">The vital </w:t>
        </w:r>
      </w:ins>
      <w:ins w:id="65" w:author="ULS Lab" w:date="2022-03-23T18:40:00Z">
        <w:r w:rsidR="00A35EE7">
          <w:rPr>
            <w:rFonts w:ascii="Sabon" w:eastAsia="Sabon" w:hAnsi="Sabon" w:cs="Sabon"/>
            <w:sz w:val="24"/>
          </w:rPr>
          <w:t xml:space="preserve">part of this work is the </w:t>
        </w:r>
      </w:ins>
      <w:ins w:id="66" w:author="ULS Lab" w:date="2022-03-23T18:38:00Z">
        <w:r w:rsidR="00A35EE7">
          <w:rPr>
            <w:rFonts w:ascii="Sabon" w:eastAsia="Sabon" w:hAnsi="Sabon" w:cs="Sabon"/>
            <w:sz w:val="24"/>
          </w:rPr>
          <w:t xml:space="preserve">software development responsible for </w:t>
        </w:r>
      </w:ins>
      <w:ins w:id="67" w:author="ULS Lab" w:date="2022-03-23T18:40:00Z">
        <w:r w:rsidR="00A35EE7">
          <w:rPr>
            <w:rFonts w:ascii="Sabon" w:eastAsia="Sabon" w:hAnsi="Sabon" w:cs="Sabon"/>
            <w:sz w:val="24"/>
          </w:rPr>
          <w:t xml:space="preserve">integrating all the components of this system. </w:t>
        </w:r>
      </w:ins>
      <w:del w:id="68" w:author="ULS Lab" w:date="2022-03-23T18:42:00Z">
        <w:r w:rsidDel="00A35EE7">
          <w:rPr>
            <w:rFonts w:ascii="Sabon" w:eastAsia="Sabon" w:hAnsi="Sabon" w:cs="Sabon"/>
            <w:sz w:val="24"/>
          </w:rPr>
          <w:delText xml:space="preserve">The highlight here is the system integration back-end software. </w:delText>
        </w:r>
      </w:del>
      <w:r>
        <w:rPr>
          <w:rFonts w:ascii="Sabon" w:eastAsia="Sabon" w:hAnsi="Sabon" w:cs="Sabon"/>
          <w:sz w:val="24"/>
        </w:rPr>
        <w:t xml:space="preserve">We developed the software using </w:t>
      </w:r>
      <w:del w:id="69" w:author="ULS Lab" w:date="2022-03-21T19:04:00Z">
        <w:r w:rsidDel="00D10DC1">
          <w:rPr>
            <w:rFonts w:ascii="Sabon" w:eastAsia="Sabon" w:hAnsi="Sabon" w:cs="Sabon"/>
            <w:sz w:val="24"/>
          </w:rPr>
          <w:delText>LavVIEW</w:delText>
        </w:r>
      </w:del>
      <w:proofErr w:type="spellStart"/>
      <w:ins w:id="70" w:author="ULS Lab" w:date="2022-03-21T19:04:00Z">
        <w:r w:rsidR="00D10DC1">
          <w:rPr>
            <w:rFonts w:ascii="Sabon" w:eastAsia="Sabon" w:hAnsi="Sabon" w:cs="Sabon"/>
            <w:sz w:val="24"/>
          </w:rPr>
          <w:t>LabVIEW</w:t>
        </w:r>
      </w:ins>
      <w:proofErr w:type="spellEnd"/>
      <w:del w:id="71" w:author="ULS Lab" w:date="2022-03-23T18:54:00Z">
        <w:r w:rsidDel="0032346D">
          <w:rPr>
            <w:rFonts w:ascii="Sabon" w:eastAsia="Sabon" w:hAnsi="Sabon" w:cs="Sabon"/>
            <w:sz w:val="24"/>
          </w:rPr>
          <w:delText>,</w:delText>
        </w:r>
      </w:del>
      <w:r>
        <w:rPr>
          <w:rFonts w:ascii="Sabon" w:eastAsia="Sabon" w:hAnsi="Sabon" w:cs="Sabon"/>
          <w:sz w:val="24"/>
        </w:rPr>
        <w:t xml:space="preserve"> </w:t>
      </w:r>
      <w:del w:id="72" w:author="ULS Lab" w:date="2022-03-23T18:49:00Z">
        <w:r w:rsidDel="0032346D">
          <w:rPr>
            <w:rFonts w:ascii="Sabon" w:eastAsia="Sabon" w:hAnsi="Sabon" w:cs="Sabon"/>
            <w:sz w:val="24"/>
          </w:rPr>
          <w:delText>and it’s capable of</w:delText>
        </w:r>
      </w:del>
      <w:ins w:id="73" w:author="ULS Lab" w:date="2022-03-23T18:49:00Z">
        <w:r w:rsidR="0032346D">
          <w:rPr>
            <w:rFonts w:ascii="Sabon" w:eastAsia="Sabon" w:hAnsi="Sabon" w:cs="Sabon"/>
            <w:sz w:val="24"/>
          </w:rPr>
          <w:t>to</w:t>
        </w:r>
      </w:ins>
      <w:r>
        <w:rPr>
          <w:rFonts w:ascii="Sabon" w:eastAsia="Sabon" w:hAnsi="Sabon" w:cs="Sabon"/>
          <w:sz w:val="24"/>
        </w:rPr>
        <w:t xml:space="preserve"> control</w:t>
      </w:r>
      <w:del w:id="74" w:author="ULS Lab" w:date="2022-03-23T18:49:00Z">
        <w:r w:rsidDel="0032346D">
          <w:rPr>
            <w:rFonts w:ascii="Sabon" w:eastAsia="Sabon" w:hAnsi="Sabon" w:cs="Sabon"/>
            <w:sz w:val="24"/>
          </w:rPr>
          <w:delText>ling</w:delText>
        </w:r>
      </w:del>
      <w:r>
        <w:rPr>
          <w:rFonts w:ascii="Sabon" w:eastAsia="Sabon" w:hAnsi="Sabon" w:cs="Sabon"/>
          <w:sz w:val="24"/>
        </w:rPr>
        <w:t xml:space="preserve"> and dispatch</w:t>
      </w:r>
      <w:del w:id="75" w:author="ULS Lab" w:date="2022-03-23T18:49:00Z">
        <w:r w:rsidDel="0032346D">
          <w:rPr>
            <w:rFonts w:ascii="Sabon" w:eastAsia="Sabon" w:hAnsi="Sabon" w:cs="Sabon"/>
            <w:sz w:val="24"/>
          </w:rPr>
          <w:delText>ing</w:delText>
        </w:r>
      </w:del>
      <w:r>
        <w:rPr>
          <w:rFonts w:ascii="Sabon" w:eastAsia="Sabon" w:hAnsi="Sabon" w:cs="Sabon"/>
          <w:sz w:val="24"/>
        </w:rPr>
        <w:t xml:space="preserve"> complex spectral image scanning tasks </w:t>
      </w:r>
      <w:del w:id="76" w:author="ULS Lab" w:date="2022-03-21T19:05:00Z">
        <w:r w:rsidDel="00D10DC1">
          <w:rPr>
            <w:rFonts w:ascii="Sabon" w:eastAsia="Sabon" w:hAnsi="Sabon" w:cs="Sabon"/>
            <w:sz w:val="24"/>
          </w:rPr>
          <w:delText xml:space="preserve">to </w:delText>
        </w:r>
      </w:del>
      <w:ins w:id="77" w:author="ULS Lab" w:date="2022-03-23T19:00:00Z">
        <w:r w:rsidR="00E04593">
          <w:rPr>
            <w:rFonts w:ascii="Sabon" w:eastAsia="Sabon" w:hAnsi="Sabon" w:cs="Sabon"/>
            <w:sz w:val="24"/>
          </w:rPr>
          <w:t>utilizing</w:t>
        </w:r>
      </w:ins>
      <w:ins w:id="78" w:author="ULS Lab" w:date="2022-03-21T19:05:00Z">
        <w:r w:rsidR="00D10DC1">
          <w:rPr>
            <w:rFonts w:ascii="Sabon" w:eastAsia="Sabon" w:hAnsi="Sabon" w:cs="Sabon"/>
            <w:sz w:val="24"/>
          </w:rPr>
          <w:t xml:space="preserve"> </w:t>
        </w:r>
      </w:ins>
      <w:r>
        <w:rPr>
          <w:rFonts w:ascii="Sabon" w:eastAsia="Sabon" w:hAnsi="Sabon" w:cs="Sabon"/>
          <w:sz w:val="24"/>
        </w:rPr>
        <w:t>every hardware</w:t>
      </w:r>
      <w:ins w:id="79" w:author="ULS Lab" w:date="2022-03-23T18:48:00Z">
        <w:r w:rsidR="0032346D">
          <w:rPr>
            <w:rFonts w:ascii="Sabon" w:eastAsia="Sabon" w:hAnsi="Sabon" w:cs="Sabon"/>
            <w:sz w:val="24"/>
          </w:rPr>
          <w:t xml:space="preserve"> components</w:t>
        </w:r>
      </w:ins>
      <w:r>
        <w:rPr>
          <w:rFonts w:ascii="Sabon" w:eastAsia="Sabon" w:hAnsi="Sabon" w:cs="Sabon"/>
          <w:sz w:val="24"/>
        </w:rPr>
        <w:t xml:space="preserve"> in the system</w:t>
      </w:r>
      <w:ins w:id="80" w:author="ULS Lab" w:date="2022-03-23T18:55:00Z">
        <w:r w:rsidR="0032346D">
          <w:rPr>
            <w:rFonts w:ascii="Sabon" w:eastAsia="Sabon" w:hAnsi="Sabon" w:cs="Sabon"/>
            <w:sz w:val="24"/>
          </w:rPr>
          <w:t>,</w:t>
        </w:r>
      </w:ins>
      <w:r>
        <w:rPr>
          <w:rFonts w:ascii="Sabon" w:eastAsia="Sabon" w:hAnsi="Sabon" w:cs="Sabon"/>
          <w:sz w:val="24"/>
        </w:rPr>
        <w:t xml:space="preserve"> and </w:t>
      </w:r>
      <w:del w:id="81" w:author="ULS Lab" w:date="2022-03-23T18:54:00Z">
        <w:r w:rsidDel="0032346D">
          <w:rPr>
            <w:rFonts w:ascii="Sabon" w:eastAsia="Sabon" w:hAnsi="Sabon" w:cs="Sabon"/>
            <w:sz w:val="24"/>
          </w:rPr>
          <w:delText xml:space="preserve">then </w:delText>
        </w:r>
      </w:del>
      <w:r>
        <w:rPr>
          <w:rFonts w:ascii="Sabon" w:eastAsia="Sabon" w:hAnsi="Sabon" w:cs="Sabon"/>
          <w:sz w:val="24"/>
        </w:rPr>
        <w:t xml:space="preserve">perform </w:t>
      </w:r>
      <w:del w:id="82" w:author="ULS Lab" w:date="2022-03-21T19:04:00Z">
        <w:r w:rsidDel="00D10DC1">
          <w:rPr>
            <w:rFonts w:ascii="Sabon" w:eastAsia="Sabon" w:hAnsi="Sabon" w:cs="Sabon"/>
            <w:sz w:val="24"/>
          </w:rPr>
          <w:delText>neccessary</w:delText>
        </w:r>
      </w:del>
      <w:ins w:id="83" w:author="ULS Lab" w:date="2022-03-21T19:04:00Z">
        <w:r w:rsidR="00D10DC1">
          <w:rPr>
            <w:rFonts w:ascii="Sabon" w:eastAsia="Sabon" w:hAnsi="Sabon" w:cs="Sabon"/>
            <w:sz w:val="24"/>
          </w:rPr>
          <w:t>necessary</w:t>
        </w:r>
      </w:ins>
      <w:r>
        <w:rPr>
          <w:rFonts w:ascii="Sabon" w:eastAsia="Sabon" w:hAnsi="Sabon" w:cs="Sabon"/>
          <w:sz w:val="24"/>
        </w:rPr>
        <w:t xml:space="preserve"> image processing for the line scan </w:t>
      </w:r>
      <w:del w:id="84" w:author="ULS Lab" w:date="2022-03-23T18:55:00Z">
        <w:r w:rsidDel="0032346D">
          <w:rPr>
            <w:rFonts w:ascii="Sabon" w:eastAsia="Sabon" w:hAnsi="Sabon" w:cs="Sabon"/>
            <w:sz w:val="24"/>
          </w:rPr>
          <w:delText>method</w:delText>
        </w:r>
      </w:del>
      <w:ins w:id="85" w:author="ULS Lab" w:date="2022-03-23T18:55:00Z">
        <w:r w:rsidR="0032346D">
          <w:rPr>
            <w:rFonts w:ascii="Sabon" w:eastAsia="Sabon" w:hAnsi="Sabon" w:cs="Sabon"/>
            <w:sz w:val="24"/>
          </w:rPr>
          <w:t>spectra</w:t>
        </w:r>
      </w:ins>
      <w:r>
        <w:rPr>
          <w:rFonts w:ascii="Sabon" w:eastAsia="Sabon" w:hAnsi="Sabon" w:cs="Sabon"/>
          <w:sz w:val="24"/>
        </w:rPr>
        <w:t xml:space="preserve">. This software is </w:t>
      </w:r>
      <w:ins w:id="86" w:author="ULS Lab" w:date="2022-03-23T19:07:00Z">
        <w:r w:rsidR="00E04593">
          <w:rPr>
            <w:rFonts w:ascii="Sabon" w:eastAsia="Sabon" w:hAnsi="Sabon" w:cs="Sabon"/>
            <w:sz w:val="24"/>
          </w:rPr>
          <w:t xml:space="preserve">also </w:t>
        </w:r>
      </w:ins>
      <w:r>
        <w:rPr>
          <w:rFonts w:ascii="Sabon" w:eastAsia="Sabon" w:hAnsi="Sabon" w:cs="Sabon"/>
          <w:sz w:val="24"/>
        </w:rPr>
        <w:t xml:space="preserve">compatible to other similar </w:t>
      </w:r>
      <w:del w:id="87" w:author="ULS Lab" w:date="2022-03-23T19:06:00Z">
        <w:r w:rsidDel="00E04593">
          <w:rPr>
            <w:rFonts w:ascii="Sabon" w:eastAsia="Sabon" w:hAnsi="Sabon" w:cs="Sabon"/>
            <w:sz w:val="24"/>
          </w:rPr>
          <w:delText xml:space="preserve">hardware </w:delText>
        </w:r>
      </w:del>
      <w:proofErr w:type="spellStart"/>
      <w:ins w:id="88" w:author="ULS Lab" w:date="2022-03-23T19:09:00Z">
        <w:r w:rsidR="00397D85">
          <w:rPr>
            <w:rFonts w:ascii="Sabon" w:eastAsia="Sabon" w:hAnsi="Sabon" w:cs="Sabon"/>
            <w:sz w:val="24"/>
          </w:rPr>
          <w:t>hyperspectral</w:t>
        </w:r>
        <w:proofErr w:type="spellEnd"/>
        <w:r w:rsidR="00397D85">
          <w:rPr>
            <w:rFonts w:ascii="Sabon" w:eastAsia="Sabon" w:hAnsi="Sabon" w:cs="Sabon"/>
            <w:sz w:val="24"/>
          </w:rPr>
          <w:t xml:space="preserve"> imaging</w:t>
        </w:r>
      </w:ins>
      <w:ins w:id="89" w:author="ULS Lab" w:date="2022-03-23T19:06:00Z">
        <w:r w:rsidR="00E04593">
          <w:rPr>
            <w:rFonts w:ascii="Sabon" w:eastAsia="Sabon" w:hAnsi="Sabon" w:cs="Sabon"/>
            <w:sz w:val="24"/>
          </w:rPr>
          <w:t xml:space="preserve"> </w:t>
        </w:r>
      </w:ins>
      <w:r>
        <w:rPr>
          <w:rFonts w:ascii="Sabon" w:eastAsia="Sabon" w:hAnsi="Sabon" w:cs="Sabon"/>
          <w:sz w:val="24"/>
        </w:rPr>
        <w:t>system</w:t>
      </w:r>
      <w:del w:id="90" w:author="ULS Lab" w:date="2022-03-23T19:07:00Z">
        <w:r w:rsidDel="00E04593">
          <w:rPr>
            <w:rFonts w:ascii="Sabon" w:eastAsia="Sabon" w:hAnsi="Sabon" w:cs="Sabon"/>
            <w:sz w:val="24"/>
          </w:rPr>
          <w:delText xml:space="preserve"> too</w:delText>
        </w:r>
      </w:del>
      <w:r>
        <w:rPr>
          <w:rFonts w:ascii="Sabon" w:eastAsia="Sabon" w:hAnsi="Sabon" w:cs="Sabon"/>
          <w:sz w:val="24"/>
        </w:rPr>
        <w:t xml:space="preserve">, since the majority of system software parameters can be easily modified (without any code) </w:t>
      </w:r>
      <w:del w:id="91" w:author="ULS Lab" w:date="2022-03-23T19:10:00Z">
        <w:r w:rsidDel="00397D85">
          <w:rPr>
            <w:rFonts w:ascii="Sabon" w:eastAsia="Sabon" w:hAnsi="Sabon" w:cs="Sabon"/>
            <w:sz w:val="24"/>
          </w:rPr>
          <w:delText xml:space="preserve">to </w:delText>
        </w:r>
      </w:del>
      <w:ins w:id="92" w:author="ULS Lab" w:date="2022-03-23T19:10:00Z">
        <w:r w:rsidR="00397D85">
          <w:rPr>
            <w:rFonts w:ascii="Sabon" w:eastAsia="Sabon" w:hAnsi="Sabon" w:cs="Sabon"/>
            <w:sz w:val="24"/>
          </w:rPr>
          <w:t xml:space="preserve">for </w:t>
        </w:r>
      </w:ins>
      <w:r>
        <w:rPr>
          <w:rFonts w:ascii="Sabon" w:eastAsia="Sabon" w:hAnsi="Sabon" w:cs="Sabon"/>
          <w:sz w:val="24"/>
        </w:rPr>
        <w:t>adapt</w:t>
      </w:r>
      <w:ins w:id="93" w:author="ULS Lab" w:date="2022-03-23T19:09:00Z">
        <w:r w:rsidR="00397D85">
          <w:rPr>
            <w:rFonts w:ascii="Sabon" w:eastAsia="Sabon" w:hAnsi="Sabon" w:cs="Sabon"/>
            <w:sz w:val="24"/>
          </w:rPr>
          <w:t>ation</w:t>
        </w:r>
      </w:ins>
      <w:del w:id="94" w:author="ULS Lab" w:date="2022-03-23T19:10:00Z">
        <w:r w:rsidDel="00397D85">
          <w:rPr>
            <w:rFonts w:ascii="Sabon" w:eastAsia="Sabon" w:hAnsi="Sabon" w:cs="Sabon"/>
            <w:sz w:val="24"/>
          </w:rPr>
          <w:delText xml:space="preserve"> different hardware</w:delText>
        </w:r>
      </w:del>
      <w:r>
        <w:rPr>
          <w:rFonts w:ascii="Sabon" w:eastAsia="Sabon" w:hAnsi="Sabon" w:cs="Sabon"/>
          <w:sz w:val="24"/>
        </w:rPr>
        <w:t xml:space="preserve">. </w:t>
      </w:r>
      <w:del w:id="95" w:author="ULS Lab" w:date="2022-03-24T15:19:00Z">
        <w:r w:rsidDel="00975652">
          <w:rPr>
            <w:rFonts w:ascii="Sabon" w:eastAsia="Sabon" w:hAnsi="Sabon" w:cs="Sabon"/>
            <w:sz w:val="24"/>
          </w:rPr>
          <w:delText>In the mean</w:delText>
        </w:r>
      </w:del>
      <w:del w:id="96" w:author="ULS Lab" w:date="2022-03-23T19:11:00Z">
        <w:r w:rsidDel="00397D85">
          <w:rPr>
            <w:rFonts w:ascii="Sabon" w:eastAsia="Sabon" w:hAnsi="Sabon" w:cs="Sabon"/>
            <w:sz w:val="24"/>
          </w:rPr>
          <w:delText xml:space="preserve"> </w:delText>
        </w:r>
      </w:del>
      <w:del w:id="97" w:author="ULS Lab" w:date="2022-03-24T15:19:00Z">
        <w:r w:rsidDel="00975652">
          <w:rPr>
            <w:rFonts w:ascii="Sabon" w:eastAsia="Sabon" w:hAnsi="Sabon" w:cs="Sabon"/>
            <w:sz w:val="24"/>
          </w:rPr>
          <w:delText xml:space="preserve">time, </w:delText>
        </w:r>
      </w:del>
      <w:del w:id="98" w:author="ULS Lab" w:date="2022-03-24T15:20:00Z">
        <w:r w:rsidDel="00975652">
          <w:rPr>
            <w:rFonts w:ascii="Sabon" w:eastAsia="Sabon" w:hAnsi="Sabon" w:cs="Sabon"/>
            <w:sz w:val="24"/>
          </w:rPr>
          <w:delText>w</w:delText>
        </w:r>
      </w:del>
      <w:ins w:id="99" w:author="ULS Lab" w:date="2022-03-24T15:20:00Z">
        <w:r w:rsidR="00975652">
          <w:rPr>
            <w:rFonts w:ascii="Sabon" w:eastAsia="Sabon" w:hAnsi="Sabon" w:cs="Sabon"/>
            <w:sz w:val="24"/>
          </w:rPr>
          <w:t>W</w:t>
        </w:r>
      </w:ins>
      <w:r>
        <w:rPr>
          <w:rFonts w:ascii="Sabon" w:eastAsia="Sabon" w:hAnsi="Sabon" w:cs="Sabon"/>
          <w:sz w:val="24"/>
        </w:rPr>
        <w:t xml:space="preserve">e </w:t>
      </w:r>
      <w:del w:id="100" w:author="ULS Lab" w:date="2022-03-24T15:28:00Z">
        <w:r w:rsidDel="0061738A">
          <w:rPr>
            <w:rFonts w:ascii="Sabon" w:eastAsia="Sabon" w:hAnsi="Sabon" w:cs="Sabon"/>
            <w:sz w:val="24"/>
          </w:rPr>
          <w:delText xml:space="preserve">combined </w:delText>
        </w:r>
      </w:del>
      <w:ins w:id="101" w:author="ULS Lab" w:date="2022-03-24T15:36:00Z">
        <w:r w:rsidR="0061738A">
          <w:rPr>
            <w:rFonts w:ascii="Sabon" w:eastAsia="Sabon" w:hAnsi="Sabon" w:cs="Sabon"/>
            <w:sz w:val="24"/>
          </w:rPr>
          <w:t>applied</w:t>
        </w:r>
      </w:ins>
      <w:ins w:id="102" w:author="ULS Lab" w:date="2022-03-24T15:28:00Z">
        <w:r w:rsidR="0061738A">
          <w:rPr>
            <w:rFonts w:ascii="Sabon" w:eastAsia="Sabon" w:hAnsi="Sabon" w:cs="Sabon"/>
            <w:sz w:val="24"/>
          </w:rPr>
          <w:t xml:space="preserve"> </w:t>
        </w:r>
      </w:ins>
      <w:r>
        <w:rPr>
          <w:rFonts w:ascii="Sabon" w:eastAsia="Sabon" w:hAnsi="Sabon" w:cs="Sabon"/>
          <w:sz w:val="24"/>
        </w:rPr>
        <w:t xml:space="preserve">our </w:t>
      </w:r>
      <w:del w:id="103" w:author="ULS Lab" w:date="2022-03-24T15:16:00Z">
        <w:r w:rsidDel="00975652">
          <w:rPr>
            <w:rFonts w:ascii="Sabon" w:eastAsia="Sabon" w:hAnsi="Sabon" w:cs="Sabon"/>
            <w:sz w:val="24"/>
          </w:rPr>
          <w:delText xml:space="preserve">in-house </w:delText>
        </w:r>
      </w:del>
      <w:r>
        <w:rPr>
          <w:rFonts w:ascii="Sabon" w:eastAsia="Sabon" w:hAnsi="Sabon" w:cs="Sabon"/>
          <w:sz w:val="24"/>
        </w:rPr>
        <w:t xml:space="preserve">expertise </w:t>
      </w:r>
      <w:del w:id="104" w:author="ULS Lab" w:date="2022-03-24T15:16:00Z">
        <w:r w:rsidDel="00975652">
          <w:rPr>
            <w:rFonts w:ascii="Sabon" w:eastAsia="Sabon" w:hAnsi="Sabon" w:cs="Sabon"/>
            <w:sz w:val="24"/>
          </w:rPr>
          <w:delText xml:space="preserve">of </w:delText>
        </w:r>
      </w:del>
      <w:ins w:id="105" w:author="ULS Lab" w:date="2022-03-24T15:16:00Z">
        <w:r w:rsidR="00975652">
          <w:rPr>
            <w:rFonts w:ascii="Sabon" w:eastAsia="Sabon" w:hAnsi="Sabon" w:cs="Sabon"/>
            <w:sz w:val="24"/>
          </w:rPr>
          <w:t xml:space="preserve">in </w:t>
        </w:r>
      </w:ins>
      <w:r>
        <w:rPr>
          <w:rFonts w:ascii="Sabon" w:eastAsia="Sabon" w:hAnsi="Sabon" w:cs="Sabon"/>
          <w:sz w:val="24"/>
        </w:rPr>
        <w:t xml:space="preserve">spectral measurement to </w:t>
      </w:r>
      <w:del w:id="106" w:author="ULS Lab" w:date="2022-03-24T15:51:00Z">
        <w:r w:rsidDel="00A05CF4">
          <w:rPr>
            <w:rFonts w:ascii="Sabon" w:eastAsia="Sabon" w:hAnsi="Sabon" w:cs="Sabon"/>
            <w:sz w:val="24"/>
          </w:rPr>
          <w:delText>develope</w:delText>
        </w:r>
      </w:del>
      <w:ins w:id="107" w:author="ULS Lab" w:date="2022-03-24T15:51:00Z">
        <w:r w:rsidR="00A05CF4">
          <w:rPr>
            <w:rFonts w:ascii="Sabon" w:eastAsia="Sabon" w:hAnsi="Sabon" w:cs="Sabon"/>
            <w:sz w:val="24"/>
          </w:rPr>
          <w:t>develop an efficient and easy to use</w:t>
        </w:r>
      </w:ins>
      <w:ins w:id="108" w:author="ULS Lab" w:date="2022-03-24T15:50:00Z">
        <w:r w:rsidR="00A05CF4">
          <w:rPr>
            <w:rFonts w:ascii="Sabon" w:eastAsia="Sabon" w:hAnsi="Sabon" w:cs="Sabon"/>
            <w:sz w:val="24"/>
          </w:rPr>
          <w:t xml:space="preserve"> software</w:t>
        </w:r>
      </w:ins>
      <w:ins w:id="109" w:author="ULS Lab" w:date="2022-03-24T15:52:00Z">
        <w:r w:rsidR="00A05CF4">
          <w:rPr>
            <w:rFonts w:ascii="Sabon" w:eastAsia="Sabon" w:hAnsi="Sabon" w:cs="Sabon"/>
            <w:sz w:val="24"/>
          </w:rPr>
          <w:t>,</w:t>
        </w:r>
      </w:ins>
      <w:ins w:id="110" w:author="ULS Lab" w:date="2022-03-24T15:50:00Z">
        <w:r w:rsidR="00A05CF4">
          <w:rPr>
            <w:rFonts w:ascii="Sabon" w:eastAsia="Sabon" w:hAnsi="Sabon" w:cs="Sabon"/>
            <w:sz w:val="24"/>
          </w:rPr>
          <w:t xml:space="preserve"> </w:t>
        </w:r>
      </w:ins>
      <w:ins w:id="111" w:author="ULS Lab" w:date="2022-03-24T15:52:00Z">
        <w:r w:rsidR="00A05CF4">
          <w:rPr>
            <w:rFonts w:ascii="Sabon" w:eastAsia="Sabon" w:hAnsi="Sabon" w:cs="Sabon"/>
            <w:sz w:val="24"/>
          </w:rPr>
          <w:t>including</w:t>
        </w:r>
      </w:ins>
      <w:r>
        <w:rPr>
          <w:rFonts w:ascii="Sabon" w:eastAsia="Sabon" w:hAnsi="Sabon" w:cs="Sabon"/>
          <w:sz w:val="24"/>
        </w:rPr>
        <w:t xml:space="preserve"> </w:t>
      </w:r>
      <w:del w:id="112" w:author="ULS Lab" w:date="2022-03-24T15:52:00Z">
        <w:r w:rsidDel="00A05CF4">
          <w:rPr>
            <w:rFonts w:ascii="Sabon" w:eastAsia="Sabon" w:hAnsi="Sabon" w:cs="Sabon"/>
            <w:sz w:val="24"/>
          </w:rPr>
          <w:delText>a wide range</w:delText>
        </w:r>
      </w:del>
      <w:ins w:id="113" w:author="ULS Lab" w:date="2022-03-24T15:52:00Z">
        <w:r w:rsidR="00A05CF4">
          <w:rPr>
            <w:rFonts w:ascii="Sabon" w:eastAsia="Sabon" w:hAnsi="Sabon" w:cs="Sabon"/>
            <w:sz w:val="24"/>
          </w:rPr>
          <w:t>various</w:t>
        </w:r>
      </w:ins>
      <w:del w:id="114" w:author="ULS Lab" w:date="2022-03-24T15:53:00Z">
        <w:r w:rsidDel="00A05CF4">
          <w:rPr>
            <w:rFonts w:ascii="Sabon" w:eastAsia="Sabon" w:hAnsi="Sabon" w:cs="Sabon"/>
            <w:sz w:val="24"/>
          </w:rPr>
          <w:delText xml:space="preserve"> of</w:delText>
        </w:r>
      </w:del>
      <w:r>
        <w:rPr>
          <w:rFonts w:ascii="Sabon" w:eastAsia="Sabon" w:hAnsi="Sabon" w:cs="Sabon"/>
          <w:sz w:val="24"/>
        </w:rPr>
        <w:t xml:space="preserve"> </w:t>
      </w:r>
      <w:del w:id="115" w:author="ULS Lab" w:date="2022-03-24T15:30:00Z">
        <w:r w:rsidDel="0061738A">
          <w:rPr>
            <w:rFonts w:ascii="Sabon" w:eastAsia="Sabon" w:hAnsi="Sabon" w:cs="Sabon"/>
            <w:sz w:val="24"/>
          </w:rPr>
          <w:delText xml:space="preserve">observation </w:delText>
        </w:r>
      </w:del>
      <w:ins w:id="116" w:author="ULS Lab" w:date="2022-03-24T15:30:00Z">
        <w:r w:rsidR="0061738A">
          <w:rPr>
            <w:rFonts w:ascii="Sabon" w:eastAsia="Sabon" w:hAnsi="Sabon" w:cs="Sabon"/>
            <w:sz w:val="24"/>
          </w:rPr>
          <w:t xml:space="preserve">measurement and analysis </w:t>
        </w:r>
      </w:ins>
      <w:r>
        <w:rPr>
          <w:rFonts w:ascii="Sabon" w:eastAsia="Sabon" w:hAnsi="Sabon" w:cs="Sabon"/>
          <w:sz w:val="24"/>
        </w:rPr>
        <w:t>function</w:t>
      </w:r>
      <w:ins w:id="117" w:author="ULS Lab" w:date="2022-03-24T15:52:00Z">
        <w:r w:rsidR="00A05CF4">
          <w:rPr>
            <w:rFonts w:ascii="Sabon" w:eastAsia="Sabon" w:hAnsi="Sabon" w:cs="Sabon"/>
            <w:sz w:val="24"/>
          </w:rPr>
          <w:t>s</w:t>
        </w:r>
      </w:ins>
      <w:del w:id="118" w:author="ULS Lab" w:date="2022-03-24T15:52:00Z">
        <w:r w:rsidDel="00A05CF4">
          <w:rPr>
            <w:rFonts w:ascii="Sabon" w:eastAsia="Sabon" w:hAnsi="Sabon" w:cs="Sabon"/>
            <w:sz w:val="24"/>
          </w:rPr>
          <w:delText>ali</w:delText>
        </w:r>
      </w:del>
      <w:del w:id="119" w:author="ULS Lab" w:date="2022-03-24T15:30:00Z">
        <w:r w:rsidDel="0061738A">
          <w:rPr>
            <w:rFonts w:ascii="Sabon" w:eastAsia="Sabon" w:hAnsi="Sabon" w:cs="Sabon"/>
            <w:sz w:val="24"/>
          </w:rPr>
          <w:delText>ty</w:delText>
        </w:r>
      </w:del>
      <w:del w:id="120" w:author="ULS Lab" w:date="2022-03-24T15:52:00Z">
        <w:r w:rsidDel="00A05CF4">
          <w:rPr>
            <w:rFonts w:ascii="Sabon" w:eastAsia="Sabon" w:hAnsi="Sabon" w:cs="Sabon"/>
            <w:sz w:val="24"/>
          </w:rPr>
          <w:delText xml:space="preserve"> that is easy to use.</w:delText>
        </w:r>
      </w:del>
      <w:ins w:id="121" w:author="ULS Lab" w:date="2022-03-24T15:52:00Z">
        <w:r w:rsidR="00A05CF4">
          <w:rPr>
            <w:rFonts w:ascii="Sabon" w:eastAsia="Sabon" w:hAnsi="Sabon" w:cs="Sabon"/>
            <w:sz w:val="24"/>
          </w:rPr>
          <w:t>.</w:t>
        </w:r>
      </w:ins>
    </w:p>
    <w:p w14:paraId="3EEB9F43" w14:textId="026DC132" w:rsidR="00541743" w:rsidRDefault="006A0871">
      <w:pPr>
        <w:spacing w:after="0" w:line="337" w:lineRule="auto"/>
        <w:ind w:left="-15" w:right="104" w:firstLine="359"/>
        <w:jc w:val="both"/>
      </w:pPr>
      <w:r>
        <w:rPr>
          <w:rFonts w:ascii="Sabon" w:eastAsia="Sabon" w:hAnsi="Sabon" w:cs="Sabon"/>
          <w:sz w:val="24"/>
        </w:rPr>
        <w:t xml:space="preserve">In </w:t>
      </w:r>
      <w:del w:id="122" w:author="ULS Lab" w:date="2022-03-24T14:41:00Z">
        <w:r w:rsidDel="002A116E">
          <w:rPr>
            <w:rFonts w:ascii="Sabon" w:eastAsia="Sabon" w:hAnsi="Sabon" w:cs="Sabon"/>
            <w:sz w:val="24"/>
          </w:rPr>
          <w:delText>all</w:delText>
        </w:r>
      </w:del>
      <w:ins w:id="123" w:author="ULS Lab" w:date="2022-03-24T14:41:00Z">
        <w:r w:rsidR="002A116E">
          <w:rPr>
            <w:rFonts w:ascii="Sabon" w:eastAsia="Sabon" w:hAnsi="Sabon" w:cs="Sabon"/>
            <w:sz w:val="24"/>
          </w:rPr>
          <w:t>summary</w:t>
        </w:r>
      </w:ins>
      <w:r>
        <w:rPr>
          <w:rFonts w:ascii="Sabon" w:eastAsia="Sabon" w:hAnsi="Sabon" w:cs="Sabon"/>
          <w:sz w:val="24"/>
        </w:rPr>
        <w:t xml:space="preserve">, the result of this research can be implemented in </w:t>
      </w:r>
      <w:del w:id="124" w:author="ULS Lab" w:date="2022-03-24T14:44:00Z">
        <w:r w:rsidDel="002A116E">
          <w:rPr>
            <w:rFonts w:ascii="Sabon" w:eastAsia="Sabon" w:hAnsi="Sabon" w:cs="Sabon"/>
            <w:sz w:val="24"/>
          </w:rPr>
          <w:delText>a lot of</w:delText>
        </w:r>
      </w:del>
      <w:ins w:id="125" w:author="ULS Lab" w:date="2022-03-24T14:44:00Z">
        <w:r w:rsidR="002A116E">
          <w:rPr>
            <w:rFonts w:ascii="Sabon" w:eastAsia="Sabon" w:hAnsi="Sabon" w:cs="Sabon"/>
            <w:sz w:val="24"/>
          </w:rPr>
          <w:t>many</w:t>
        </w:r>
      </w:ins>
      <w:r>
        <w:rPr>
          <w:rFonts w:ascii="Sabon" w:eastAsia="Sabon" w:hAnsi="Sabon" w:cs="Sabon"/>
          <w:sz w:val="24"/>
        </w:rPr>
        <w:t xml:space="preserve"> fields that require microscopic </w:t>
      </w:r>
      <w:proofErr w:type="spellStart"/>
      <w:r>
        <w:rPr>
          <w:rFonts w:ascii="Sabon" w:eastAsia="Sabon" w:hAnsi="Sabon" w:cs="Sabon"/>
          <w:sz w:val="24"/>
        </w:rPr>
        <w:t>hyperspectral</w:t>
      </w:r>
      <w:proofErr w:type="spellEnd"/>
      <w:r>
        <w:rPr>
          <w:rFonts w:ascii="Sabon" w:eastAsia="Sabon" w:hAnsi="Sabon" w:cs="Sabon"/>
          <w:sz w:val="24"/>
        </w:rPr>
        <w:t xml:space="preserve"> imaging. We also </w:t>
      </w:r>
      <w:del w:id="126" w:author="ULS Lab" w:date="2022-03-24T14:52:00Z">
        <w:r w:rsidDel="00E909FA">
          <w:rPr>
            <w:rFonts w:ascii="Sabon" w:eastAsia="Sabon" w:hAnsi="Sabon" w:cs="Sabon"/>
            <w:sz w:val="24"/>
          </w:rPr>
          <w:delText xml:space="preserve">carefully </w:delText>
        </w:r>
      </w:del>
      <w:del w:id="127" w:author="ULS Lab" w:date="2022-03-24T16:11:00Z">
        <w:r w:rsidDel="00415BEC">
          <w:rPr>
            <w:rFonts w:ascii="Sabon" w:eastAsia="Sabon" w:hAnsi="Sabon" w:cs="Sabon"/>
            <w:sz w:val="24"/>
          </w:rPr>
          <w:delText xml:space="preserve">documented </w:delText>
        </w:r>
      </w:del>
      <w:ins w:id="128" w:author="ULS Lab" w:date="2022-03-24T16:11:00Z">
        <w:r w:rsidR="00415BEC">
          <w:rPr>
            <w:rFonts w:ascii="Sabon" w:eastAsia="Sabon" w:hAnsi="Sabon" w:cs="Sabon"/>
            <w:sz w:val="24"/>
          </w:rPr>
          <w:t xml:space="preserve">reported </w:t>
        </w:r>
      </w:ins>
      <w:r>
        <w:rPr>
          <w:rFonts w:ascii="Sabon" w:eastAsia="Sabon" w:hAnsi="Sabon" w:cs="Sabon"/>
          <w:sz w:val="24"/>
        </w:rPr>
        <w:t xml:space="preserve">the difficulties and </w:t>
      </w:r>
      <w:del w:id="129" w:author="ULS Lab" w:date="2022-03-21T19:04:00Z">
        <w:r w:rsidDel="00D10DC1">
          <w:rPr>
            <w:rFonts w:ascii="Sabon" w:eastAsia="Sabon" w:hAnsi="Sabon" w:cs="Sabon"/>
            <w:sz w:val="24"/>
          </w:rPr>
          <w:delText>cooresponding</w:delText>
        </w:r>
      </w:del>
      <w:ins w:id="130" w:author="ULS Lab" w:date="2022-03-21T19:04:00Z">
        <w:r w:rsidR="00D10DC1">
          <w:rPr>
            <w:rFonts w:ascii="Sabon" w:eastAsia="Sabon" w:hAnsi="Sabon" w:cs="Sabon"/>
            <w:sz w:val="24"/>
          </w:rPr>
          <w:t>corresponding</w:t>
        </w:r>
      </w:ins>
      <w:r>
        <w:rPr>
          <w:rFonts w:ascii="Sabon" w:eastAsia="Sabon" w:hAnsi="Sabon" w:cs="Sabon"/>
          <w:sz w:val="24"/>
        </w:rPr>
        <w:t xml:space="preserve"> solutions we faced during the development</w:t>
      </w:r>
      <w:ins w:id="131" w:author="ULS Lab" w:date="2022-03-24T16:12:00Z">
        <w:r w:rsidR="00415BEC">
          <w:rPr>
            <w:rFonts w:ascii="Sabon" w:eastAsia="Sabon" w:hAnsi="Sabon" w:cs="Sabon"/>
            <w:sz w:val="24"/>
          </w:rPr>
          <w:t xml:space="preserve"> process. We</w:t>
        </w:r>
      </w:ins>
      <w:del w:id="132" w:author="ULS Lab" w:date="2022-03-24T16:12:00Z">
        <w:r w:rsidDel="00415BEC">
          <w:rPr>
            <w:rFonts w:ascii="Sabon" w:eastAsia="Sabon" w:hAnsi="Sabon" w:cs="Sabon"/>
            <w:sz w:val="24"/>
          </w:rPr>
          <w:delText>,</w:delText>
        </w:r>
      </w:del>
      <w:r>
        <w:rPr>
          <w:rFonts w:ascii="Sabon" w:eastAsia="Sabon" w:hAnsi="Sabon" w:cs="Sabon"/>
          <w:sz w:val="24"/>
        </w:rPr>
        <w:t xml:space="preserve"> hop</w:t>
      </w:r>
      <w:ins w:id="133" w:author="ULS Lab" w:date="2022-03-24T16:12:00Z">
        <w:r w:rsidR="00415BEC">
          <w:rPr>
            <w:rFonts w:ascii="Sabon" w:eastAsia="Sabon" w:hAnsi="Sabon" w:cs="Sabon"/>
            <w:sz w:val="24"/>
          </w:rPr>
          <w:t>e</w:t>
        </w:r>
      </w:ins>
      <w:del w:id="134" w:author="ULS Lab" w:date="2022-03-24T16:12:00Z">
        <w:r w:rsidDel="00415BEC">
          <w:rPr>
            <w:rFonts w:ascii="Sabon" w:eastAsia="Sabon" w:hAnsi="Sabon" w:cs="Sabon"/>
            <w:sz w:val="24"/>
          </w:rPr>
          <w:delText>ing</w:delText>
        </w:r>
      </w:del>
      <w:r>
        <w:rPr>
          <w:rFonts w:ascii="Sabon" w:eastAsia="Sabon" w:hAnsi="Sabon" w:cs="Sabon"/>
          <w:sz w:val="24"/>
        </w:rPr>
        <w:t xml:space="preserve"> </w:t>
      </w:r>
      <w:ins w:id="135" w:author="ULS Lab" w:date="2022-03-24T16:15:00Z">
        <w:r w:rsidR="00E55E22">
          <w:rPr>
            <w:rFonts w:ascii="Sabon" w:eastAsia="Sabon" w:hAnsi="Sabon" w:cs="Sabon"/>
            <w:sz w:val="24"/>
          </w:rPr>
          <w:t>this work could</w:t>
        </w:r>
      </w:ins>
      <w:ins w:id="136" w:author="ULS Lab" w:date="2022-03-24T16:18:00Z">
        <w:r w:rsidR="00E55E22">
          <w:rPr>
            <w:rFonts w:ascii="Sabon" w:eastAsia="Sabon" w:hAnsi="Sabon" w:cs="Sabon"/>
            <w:sz w:val="24"/>
          </w:rPr>
          <w:t xml:space="preserve"> </w:t>
        </w:r>
      </w:ins>
      <w:del w:id="137" w:author="ULS Lab" w:date="2022-03-24T17:39:00Z">
        <w:r w:rsidDel="001F6A5A">
          <w:rPr>
            <w:rFonts w:ascii="Sabon" w:eastAsia="Sabon" w:hAnsi="Sabon" w:cs="Sabon"/>
            <w:sz w:val="24"/>
          </w:rPr>
          <w:delText xml:space="preserve">to </w:delText>
        </w:r>
      </w:del>
      <w:r>
        <w:rPr>
          <w:rFonts w:ascii="Sabon" w:eastAsia="Sabon" w:hAnsi="Sabon" w:cs="Sabon"/>
          <w:sz w:val="24"/>
        </w:rPr>
        <w:t xml:space="preserve">pave the way for </w:t>
      </w:r>
      <w:del w:id="138" w:author="ULS Lab" w:date="2022-03-24T17:40:00Z">
        <w:r w:rsidDel="001F6A5A">
          <w:rPr>
            <w:rFonts w:ascii="Sabon" w:eastAsia="Sabon" w:hAnsi="Sabon" w:cs="Sabon"/>
            <w:sz w:val="24"/>
          </w:rPr>
          <w:delText xml:space="preserve">future </w:delText>
        </w:r>
      </w:del>
      <w:del w:id="139" w:author="ULS Lab" w:date="2022-03-21T19:04:00Z">
        <w:r w:rsidDel="00D10DC1">
          <w:rPr>
            <w:rFonts w:ascii="Sabon" w:eastAsia="Sabon" w:hAnsi="Sabon" w:cs="Sabon"/>
            <w:sz w:val="24"/>
          </w:rPr>
          <w:delText>reseach</w:delText>
        </w:r>
      </w:del>
      <w:ins w:id="140" w:author="ULS Lab" w:date="2022-03-24T17:41:00Z">
        <w:r w:rsidR="001F6A5A">
          <w:rPr>
            <w:rFonts w:ascii="Sabon" w:eastAsia="Sabon" w:hAnsi="Sabon" w:cs="Sabon"/>
            <w:sz w:val="24"/>
          </w:rPr>
          <w:t xml:space="preserve">the development of </w:t>
        </w:r>
      </w:ins>
      <w:ins w:id="141" w:author="ULS Lab" w:date="2022-03-24T17:40:00Z">
        <w:r w:rsidR="001F6A5A">
          <w:rPr>
            <w:rFonts w:ascii="Sabon" w:eastAsia="Sabon" w:hAnsi="Sabon" w:cs="Sabon"/>
            <w:sz w:val="24"/>
          </w:rPr>
          <w:t>related</w:t>
        </w:r>
      </w:ins>
      <w:ins w:id="142" w:author="ULS Lab" w:date="2022-03-24T17:39:00Z">
        <w:r w:rsidR="001F6A5A">
          <w:rPr>
            <w:rFonts w:ascii="Sabon" w:eastAsia="Sabon" w:hAnsi="Sabon" w:cs="Sabon"/>
            <w:sz w:val="24"/>
          </w:rPr>
          <w:t xml:space="preserve"> </w:t>
        </w:r>
      </w:ins>
      <w:ins w:id="143" w:author="ULS Lab" w:date="2022-03-21T19:04:00Z">
        <w:r w:rsidR="00D10DC1">
          <w:rPr>
            <w:rFonts w:ascii="Sabon" w:eastAsia="Sabon" w:hAnsi="Sabon" w:cs="Sabon"/>
            <w:sz w:val="24"/>
          </w:rPr>
          <w:t>research</w:t>
        </w:r>
      </w:ins>
      <w:ins w:id="144" w:author="ULS Lab" w:date="2022-03-24T17:39:00Z">
        <w:r w:rsidR="001F6A5A">
          <w:rPr>
            <w:rFonts w:ascii="Sabon" w:eastAsia="Sabon" w:hAnsi="Sabon" w:cs="Sabon"/>
            <w:sz w:val="24"/>
          </w:rPr>
          <w:t xml:space="preserve"> in future</w:t>
        </w:r>
      </w:ins>
      <w:del w:id="145" w:author="ULS Lab" w:date="2022-03-24T17:40:00Z">
        <w:r w:rsidDel="001F6A5A">
          <w:rPr>
            <w:rFonts w:ascii="Sabon" w:eastAsia="Sabon" w:hAnsi="Sabon" w:cs="Sabon"/>
            <w:sz w:val="24"/>
          </w:rPr>
          <w:delText xml:space="preserve"> that requires similar technology</w:delText>
        </w:r>
      </w:del>
      <w:r>
        <w:rPr>
          <w:rFonts w:ascii="Sabon" w:eastAsia="Sabon" w:hAnsi="Sabon" w:cs="Sabon"/>
          <w:sz w:val="24"/>
        </w:rPr>
        <w:t>.</w:t>
      </w:r>
    </w:p>
    <w:p w14:paraId="70499365" w14:textId="38B40AF1" w:rsidR="00541743" w:rsidRDefault="006A0871">
      <w:pPr>
        <w:spacing w:after="0" w:line="325" w:lineRule="auto"/>
        <w:ind w:left="-5" w:hanging="10"/>
      </w:pPr>
      <w:r>
        <w:rPr>
          <w:rFonts w:ascii="Sabon" w:eastAsia="Sabon" w:hAnsi="Sabon" w:cs="Sabon"/>
          <w:b/>
          <w:sz w:val="24"/>
        </w:rPr>
        <w:t xml:space="preserve">Keywords: </w:t>
      </w:r>
      <w:proofErr w:type="spellStart"/>
      <w:r>
        <w:rPr>
          <w:rFonts w:ascii="Sabon" w:eastAsia="Sabon" w:hAnsi="Sabon" w:cs="Sabon"/>
          <w:b/>
          <w:sz w:val="24"/>
        </w:rPr>
        <w:t>Hyperspectral</w:t>
      </w:r>
      <w:proofErr w:type="spellEnd"/>
      <w:r>
        <w:rPr>
          <w:rFonts w:ascii="Sabon" w:eastAsia="Sabon" w:hAnsi="Sabon" w:cs="Sabon"/>
          <w:b/>
          <w:sz w:val="24"/>
        </w:rPr>
        <w:t xml:space="preserve">, </w:t>
      </w:r>
      <w:proofErr w:type="spellStart"/>
      <w:r>
        <w:rPr>
          <w:rFonts w:ascii="Sabon" w:eastAsia="Sabon" w:hAnsi="Sabon" w:cs="Sabon"/>
          <w:b/>
          <w:sz w:val="24"/>
        </w:rPr>
        <w:t>Linescan</w:t>
      </w:r>
      <w:proofErr w:type="spellEnd"/>
      <w:r>
        <w:rPr>
          <w:rFonts w:ascii="Sabon" w:eastAsia="Sabon" w:hAnsi="Sabon" w:cs="Sabon"/>
          <w:b/>
          <w:sz w:val="24"/>
        </w:rPr>
        <w:t>, Microscopic</w:t>
      </w:r>
      <w:ins w:id="146" w:author="ULS Lab" w:date="2022-03-21T19:04:00Z">
        <w:r w:rsidR="00D10DC1">
          <w:rPr>
            <w:rFonts w:ascii="Sabon" w:eastAsia="Sabon" w:hAnsi="Sabon" w:cs="Sabon"/>
            <w:b/>
            <w:sz w:val="24"/>
          </w:rPr>
          <w:t xml:space="preserve"> </w:t>
        </w:r>
      </w:ins>
      <w:r>
        <w:rPr>
          <w:rFonts w:ascii="Sabon" w:eastAsia="Sabon" w:hAnsi="Sabon" w:cs="Sabon"/>
          <w:b/>
          <w:sz w:val="24"/>
        </w:rPr>
        <w:t>spectral</w:t>
      </w:r>
      <w:ins w:id="147" w:author="ULS Lab" w:date="2022-03-21T19:04:00Z">
        <w:r w:rsidR="00D10DC1">
          <w:rPr>
            <w:rFonts w:ascii="Sabon" w:eastAsia="Sabon" w:hAnsi="Sabon" w:cs="Sabon"/>
            <w:b/>
            <w:sz w:val="24"/>
          </w:rPr>
          <w:t xml:space="preserve"> </w:t>
        </w:r>
      </w:ins>
      <w:r>
        <w:rPr>
          <w:rFonts w:ascii="Sabon" w:eastAsia="Sabon" w:hAnsi="Sabon" w:cs="Sabon"/>
          <w:b/>
          <w:sz w:val="24"/>
        </w:rPr>
        <w:t>image, Momentum</w:t>
      </w:r>
      <w:ins w:id="148" w:author="ULS Lab" w:date="2022-03-21T19:04:00Z">
        <w:r w:rsidR="00D10DC1">
          <w:rPr>
            <w:rFonts w:ascii="Sabon" w:eastAsia="Sabon" w:hAnsi="Sabon" w:cs="Sabon"/>
            <w:b/>
            <w:sz w:val="24"/>
          </w:rPr>
          <w:t>-</w:t>
        </w:r>
      </w:ins>
      <w:r>
        <w:rPr>
          <w:rFonts w:ascii="Sabon" w:eastAsia="Sabon" w:hAnsi="Sabon" w:cs="Sabon"/>
          <w:b/>
          <w:sz w:val="24"/>
        </w:rPr>
        <w:t>space image, Back focal plane image</w:t>
      </w:r>
    </w:p>
    <w:p w14:paraId="51A88386" w14:textId="77777777" w:rsidR="00541743" w:rsidRDefault="006A0871">
      <w:pPr>
        <w:spacing w:after="218"/>
        <w:ind w:left="-5" w:hanging="10"/>
      </w:pPr>
      <w:r>
        <w:rPr>
          <w:rFonts w:ascii="Microsoft JhengHei" w:eastAsia="Microsoft JhengHei" w:hAnsi="Microsoft JhengHei" w:cs="Microsoft JhengHei"/>
          <w:b/>
          <w:sz w:val="34"/>
        </w:rPr>
        <w:t>目錄</w:t>
      </w:r>
    </w:p>
    <w:sdt>
      <w:sdtPr>
        <w:id w:val="-198864608"/>
        <w:docPartObj>
          <w:docPartGallery w:val="Table of Contents"/>
        </w:docPartObj>
      </w:sdtPr>
      <w:sdtContent>
        <w:p w14:paraId="48CA9301" w14:textId="52871DD1" w:rsidR="00541743" w:rsidRDefault="006A0871">
          <w:pPr>
            <w:pStyle w:val="TOC1"/>
            <w:tabs>
              <w:tab w:val="right" w:leader="dot" w:pos="8608"/>
            </w:tabs>
            <w:rPr>
              <w:noProof/>
            </w:rPr>
          </w:pPr>
          <w:r>
            <w:fldChar w:fldCharType="begin"/>
          </w:r>
          <w:r>
            <w:instrText xml:space="preserve"> TOC \o "1-2" \h \z \u </w:instrText>
          </w:r>
          <w:r>
            <w:fldChar w:fldCharType="separate"/>
          </w:r>
          <w:hyperlink w:anchor="_Toc32277">
            <w:r>
              <w:rPr>
                <w:rFonts w:ascii="Sabon" w:eastAsia="Sabon" w:hAnsi="Sabon" w:cs="Sabon"/>
                <w:b/>
                <w:noProof/>
                <w:sz w:val="24"/>
              </w:rPr>
              <w:t xml:space="preserve">1 </w:t>
            </w:r>
            <w:r>
              <w:rPr>
                <w:rFonts w:ascii="DFKai-SB" w:eastAsia="DFKai-SB" w:hAnsi="DFKai-SB" w:cs="DFKai-SB"/>
                <w:noProof/>
                <w:sz w:val="24"/>
              </w:rPr>
              <w:t>前言與研究目的</w:t>
            </w:r>
            <w:r>
              <w:rPr>
                <w:noProof/>
              </w:rPr>
              <w:tab/>
            </w:r>
            <w:r>
              <w:rPr>
                <w:noProof/>
              </w:rPr>
              <w:fldChar w:fldCharType="begin"/>
            </w:r>
            <w:r>
              <w:rPr>
                <w:noProof/>
              </w:rPr>
              <w:instrText>PAGEREF _Toc32277 \h</w:instrText>
            </w:r>
            <w:r>
              <w:rPr>
                <w:noProof/>
              </w:rPr>
            </w:r>
            <w:r>
              <w:rPr>
                <w:noProof/>
              </w:rPr>
              <w:fldChar w:fldCharType="separate"/>
            </w:r>
            <w:r>
              <w:rPr>
                <w:rFonts w:ascii="Sabon" w:eastAsia="Sabon" w:hAnsi="Sabon" w:cs="Sabon"/>
                <w:b/>
                <w:noProof/>
                <w:sz w:val="24"/>
              </w:rPr>
              <w:t>1</w:t>
            </w:r>
            <w:r>
              <w:rPr>
                <w:noProof/>
              </w:rPr>
              <w:fldChar w:fldCharType="end"/>
            </w:r>
          </w:hyperlink>
        </w:p>
        <w:p w14:paraId="1E7679B6" w14:textId="77777777" w:rsidR="00541743" w:rsidRDefault="00441BC3">
          <w:pPr>
            <w:pStyle w:val="TOC1"/>
            <w:tabs>
              <w:tab w:val="right" w:leader="dot" w:pos="8608"/>
            </w:tabs>
            <w:rPr>
              <w:noProof/>
            </w:rPr>
          </w:pPr>
          <w:hyperlink w:anchor="_Toc32278">
            <w:r w:rsidR="006A0871">
              <w:rPr>
                <w:rFonts w:ascii="Sabon" w:eastAsia="Sabon" w:hAnsi="Sabon" w:cs="Sabon"/>
                <w:b/>
                <w:noProof/>
                <w:sz w:val="24"/>
              </w:rPr>
              <w:t xml:space="preserve">2 </w:t>
            </w:r>
            <w:r w:rsidR="006A0871">
              <w:rPr>
                <w:rFonts w:ascii="DFKai-SB" w:eastAsia="DFKai-SB" w:hAnsi="DFKai-SB" w:cs="DFKai-SB"/>
                <w:noProof/>
                <w:sz w:val="24"/>
              </w:rPr>
              <w:t>原理探討與文獻回顧</w:t>
            </w:r>
            <w:r w:rsidR="006A0871">
              <w:rPr>
                <w:noProof/>
              </w:rPr>
              <w:tab/>
            </w:r>
            <w:r w:rsidR="006A0871">
              <w:rPr>
                <w:noProof/>
              </w:rPr>
              <w:fldChar w:fldCharType="begin"/>
            </w:r>
            <w:r w:rsidR="006A0871">
              <w:rPr>
                <w:noProof/>
              </w:rPr>
              <w:instrText>PAGEREF _Toc32278 \h</w:instrText>
            </w:r>
            <w:r w:rsidR="006A0871">
              <w:rPr>
                <w:noProof/>
              </w:rPr>
            </w:r>
            <w:r w:rsidR="006A0871">
              <w:rPr>
                <w:noProof/>
              </w:rPr>
              <w:fldChar w:fldCharType="separate"/>
            </w:r>
            <w:r w:rsidR="006A0871">
              <w:rPr>
                <w:rFonts w:ascii="Sabon" w:eastAsia="Sabon" w:hAnsi="Sabon" w:cs="Sabon"/>
                <w:b/>
                <w:noProof/>
                <w:sz w:val="24"/>
              </w:rPr>
              <w:t>1</w:t>
            </w:r>
            <w:r w:rsidR="006A0871">
              <w:rPr>
                <w:noProof/>
              </w:rPr>
              <w:fldChar w:fldCharType="end"/>
            </w:r>
          </w:hyperlink>
        </w:p>
        <w:p w14:paraId="4228079F" w14:textId="77777777" w:rsidR="00541743" w:rsidRDefault="00441BC3">
          <w:pPr>
            <w:pStyle w:val="TOC2"/>
            <w:tabs>
              <w:tab w:val="right" w:leader="dot" w:pos="8608"/>
            </w:tabs>
            <w:rPr>
              <w:noProof/>
            </w:rPr>
          </w:pPr>
          <w:hyperlink w:anchor="_Toc32279">
            <w:r w:rsidR="006A0871">
              <w:rPr>
                <w:rFonts w:ascii="Sabon" w:eastAsia="Sabon" w:hAnsi="Sabon" w:cs="Sabon"/>
                <w:noProof/>
                <w:sz w:val="24"/>
              </w:rPr>
              <w:t xml:space="preserve">2.1 </w:t>
            </w:r>
            <w:r w:rsidR="006A0871">
              <w:rPr>
                <w:rFonts w:ascii="DFKai-SB" w:eastAsia="DFKai-SB" w:hAnsi="DFKai-SB" w:cs="DFKai-SB"/>
                <w:noProof/>
                <w:sz w:val="24"/>
              </w:rPr>
              <w:t>線掃描高光譜影像技術的原理</w:t>
            </w:r>
            <w:r w:rsidR="006A0871">
              <w:rPr>
                <w:noProof/>
              </w:rPr>
              <w:tab/>
            </w:r>
            <w:r w:rsidR="006A0871">
              <w:rPr>
                <w:noProof/>
              </w:rPr>
              <w:fldChar w:fldCharType="begin"/>
            </w:r>
            <w:r w:rsidR="006A0871">
              <w:rPr>
                <w:noProof/>
              </w:rPr>
              <w:instrText>PAGEREF _Toc32279 \h</w:instrText>
            </w:r>
            <w:r w:rsidR="006A0871">
              <w:rPr>
                <w:noProof/>
              </w:rPr>
            </w:r>
            <w:r w:rsidR="006A0871">
              <w:rPr>
                <w:noProof/>
              </w:rPr>
              <w:fldChar w:fldCharType="separate"/>
            </w:r>
            <w:r w:rsidR="006A0871">
              <w:rPr>
                <w:rFonts w:ascii="Sabon" w:eastAsia="Sabon" w:hAnsi="Sabon" w:cs="Sabon"/>
                <w:noProof/>
                <w:sz w:val="24"/>
              </w:rPr>
              <w:t>1</w:t>
            </w:r>
            <w:r w:rsidR="006A0871">
              <w:rPr>
                <w:noProof/>
              </w:rPr>
              <w:fldChar w:fldCharType="end"/>
            </w:r>
          </w:hyperlink>
        </w:p>
        <w:p w14:paraId="14B923B3" w14:textId="77777777" w:rsidR="00541743" w:rsidRDefault="00441BC3">
          <w:pPr>
            <w:pStyle w:val="TOC2"/>
            <w:tabs>
              <w:tab w:val="right" w:leader="dot" w:pos="8608"/>
            </w:tabs>
            <w:rPr>
              <w:noProof/>
            </w:rPr>
          </w:pPr>
          <w:hyperlink w:anchor="_Toc32280">
            <w:r w:rsidR="006A0871">
              <w:rPr>
                <w:rFonts w:ascii="Sabon" w:eastAsia="Sabon" w:hAnsi="Sabon" w:cs="Sabon"/>
                <w:noProof/>
                <w:sz w:val="24"/>
              </w:rPr>
              <w:t xml:space="preserve">2.2 </w:t>
            </w:r>
            <w:r w:rsidR="006A0871">
              <w:rPr>
                <w:rFonts w:ascii="DFKai-SB" w:eastAsia="DFKai-SB" w:hAnsi="DFKai-SB" w:cs="DFKai-SB"/>
                <w:noProof/>
                <w:sz w:val="24"/>
              </w:rPr>
              <w:t>顯微高光譜影像的發展現況</w:t>
            </w:r>
            <w:r w:rsidR="006A0871">
              <w:rPr>
                <w:noProof/>
              </w:rPr>
              <w:tab/>
            </w:r>
            <w:r w:rsidR="006A0871">
              <w:rPr>
                <w:noProof/>
              </w:rPr>
              <w:fldChar w:fldCharType="begin"/>
            </w:r>
            <w:r w:rsidR="006A0871">
              <w:rPr>
                <w:noProof/>
              </w:rPr>
              <w:instrText>PAGEREF _Toc32280 \h</w:instrText>
            </w:r>
            <w:r w:rsidR="006A0871">
              <w:rPr>
                <w:noProof/>
              </w:rPr>
            </w:r>
            <w:r w:rsidR="006A0871">
              <w:rPr>
                <w:noProof/>
              </w:rPr>
              <w:fldChar w:fldCharType="separate"/>
            </w:r>
            <w:r w:rsidR="006A0871">
              <w:rPr>
                <w:rFonts w:ascii="Sabon" w:eastAsia="Sabon" w:hAnsi="Sabon" w:cs="Sabon"/>
                <w:noProof/>
                <w:sz w:val="24"/>
              </w:rPr>
              <w:t>2</w:t>
            </w:r>
            <w:r w:rsidR="006A0871">
              <w:rPr>
                <w:noProof/>
              </w:rPr>
              <w:fldChar w:fldCharType="end"/>
            </w:r>
          </w:hyperlink>
        </w:p>
        <w:p w14:paraId="1D9B41B4" w14:textId="77777777" w:rsidR="00541743" w:rsidRDefault="00441BC3">
          <w:pPr>
            <w:pStyle w:val="TOC2"/>
            <w:tabs>
              <w:tab w:val="right" w:leader="dot" w:pos="8608"/>
            </w:tabs>
            <w:rPr>
              <w:noProof/>
            </w:rPr>
          </w:pPr>
          <w:hyperlink w:anchor="_Toc32281">
            <w:r w:rsidR="006A0871">
              <w:rPr>
                <w:rFonts w:ascii="Sabon" w:eastAsia="Sabon" w:hAnsi="Sabon" w:cs="Sabon"/>
                <w:noProof/>
                <w:sz w:val="24"/>
              </w:rPr>
              <w:t xml:space="preserve">2.3 </w:t>
            </w:r>
            <w:r w:rsidR="006A0871">
              <w:rPr>
                <w:rFonts w:ascii="DFKai-SB" w:eastAsia="DFKai-SB" w:hAnsi="DFKai-SB" w:cs="DFKai-SB"/>
                <w:noProof/>
                <w:sz w:val="24"/>
              </w:rPr>
              <w:t>動量域與被焦面影像的原理</w:t>
            </w:r>
            <w:r w:rsidR="006A0871">
              <w:rPr>
                <w:noProof/>
              </w:rPr>
              <w:tab/>
            </w:r>
            <w:r w:rsidR="006A0871">
              <w:rPr>
                <w:noProof/>
              </w:rPr>
              <w:fldChar w:fldCharType="begin"/>
            </w:r>
            <w:r w:rsidR="006A0871">
              <w:rPr>
                <w:noProof/>
              </w:rPr>
              <w:instrText>PAGEREF _Toc32281 \h</w:instrText>
            </w:r>
            <w:r w:rsidR="006A0871">
              <w:rPr>
                <w:noProof/>
              </w:rPr>
            </w:r>
            <w:r w:rsidR="006A0871">
              <w:rPr>
                <w:noProof/>
              </w:rPr>
              <w:fldChar w:fldCharType="separate"/>
            </w:r>
            <w:r w:rsidR="006A0871">
              <w:rPr>
                <w:rFonts w:ascii="Sabon" w:eastAsia="Sabon" w:hAnsi="Sabon" w:cs="Sabon"/>
                <w:noProof/>
                <w:sz w:val="24"/>
              </w:rPr>
              <w:t>3</w:t>
            </w:r>
            <w:r w:rsidR="006A0871">
              <w:rPr>
                <w:noProof/>
              </w:rPr>
              <w:fldChar w:fldCharType="end"/>
            </w:r>
          </w:hyperlink>
        </w:p>
        <w:p w14:paraId="6834484A" w14:textId="77777777" w:rsidR="00541743" w:rsidRDefault="00441BC3">
          <w:pPr>
            <w:pStyle w:val="TOC1"/>
            <w:tabs>
              <w:tab w:val="right" w:leader="dot" w:pos="8608"/>
            </w:tabs>
            <w:rPr>
              <w:noProof/>
            </w:rPr>
          </w:pPr>
          <w:hyperlink w:anchor="_Toc32282">
            <w:r w:rsidR="006A0871">
              <w:rPr>
                <w:rFonts w:ascii="Sabon" w:eastAsia="Sabon" w:hAnsi="Sabon" w:cs="Sabon"/>
                <w:b/>
                <w:noProof/>
                <w:sz w:val="24"/>
              </w:rPr>
              <w:t xml:space="preserve">3 </w:t>
            </w:r>
            <w:r w:rsidR="006A0871">
              <w:rPr>
                <w:rFonts w:ascii="DFKai-SB" w:eastAsia="DFKai-SB" w:hAnsi="DFKai-SB" w:cs="DFKai-SB"/>
                <w:noProof/>
                <w:sz w:val="24"/>
              </w:rPr>
              <w:t>研究方法</w:t>
            </w:r>
            <w:r w:rsidR="006A0871">
              <w:rPr>
                <w:noProof/>
              </w:rPr>
              <w:tab/>
            </w:r>
            <w:r w:rsidR="006A0871">
              <w:rPr>
                <w:noProof/>
              </w:rPr>
              <w:fldChar w:fldCharType="begin"/>
            </w:r>
            <w:r w:rsidR="006A0871">
              <w:rPr>
                <w:noProof/>
              </w:rPr>
              <w:instrText>PAGEREF _Toc32282 \h</w:instrText>
            </w:r>
            <w:r w:rsidR="006A0871">
              <w:rPr>
                <w:noProof/>
              </w:rPr>
            </w:r>
            <w:r w:rsidR="006A0871">
              <w:rPr>
                <w:noProof/>
              </w:rPr>
              <w:fldChar w:fldCharType="separate"/>
            </w:r>
            <w:r w:rsidR="006A0871">
              <w:rPr>
                <w:rFonts w:ascii="Sabon" w:eastAsia="Sabon" w:hAnsi="Sabon" w:cs="Sabon"/>
                <w:b/>
                <w:noProof/>
                <w:sz w:val="24"/>
              </w:rPr>
              <w:t>4</w:t>
            </w:r>
            <w:r w:rsidR="006A0871">
              <w:rPr>
                <w:noProof/>
              </w:rPr>
              <w:fldChar w:fldCharType="end"/>
            </w:r>
          </w:hyperlink>
        </w:p>
        <w:p w14:paraId="38C63E09" w14:textId="77777777" w:rsidR="00541743" w:rsidRDefault="00441BC3">
          <w:pPr>
            <w:pStyle w:val="TOC2"/>
            <w:tabs>
              <w:tab w:val="right" w:leader="dot" w:pos="8608"/>
            </w:tabs>
            <w:rPr>
              <w:noProof/>
            </w:rPr>
          </w:pPr>
          <w:hyperlink w:anchor="_Toc32283">
            <w:r w:rsidR="006A0871">
              <w:rPr>
                <w:rFonts w:ascii="Sabon" w:eastAsia="Sabon" w:hAnsi="Sabon" w:cs="Sabon"/>
                <w:noProof/>
                <w:sz w:val="24"/>
              </w:rPr>
              <w:t xml:space="preserve">3.1 </w:t>
            </w:r>
            <w:r w:rsidR="006A0871">
              <w:rPr>
                <w:rFonts w:ascii="DFKai-SB" w:eastAsia="DFKai-SB" w:hAnsi="DFKai-SB" w:cs="DFKai-SB"/>
                <w:noProof/>
                <w:sz w:val="24"/>
              </w:rPr>
              <w:t>第一階段</w:t>
            </w:r>
            <w:r w:rsidR="006A0871">
              <w:rPr>
                <w:rFonts w:ascii="Sabon" w:eastAsia="Sabon" w:hAnsi="Sabon" w:cs="Sabon"/>
                <w:noProof/>
                <w:sz w:val="24"/>
              </w:rPr>
              <w:t xml:space="preserve">: </w:t>
            </w:r>
            <w:r w:rsidR="006A0871">
              <w:rPr>
                <w:rFonts w:ascii="DFKai-SB" w:eastAsia="DFKai-SB" w:hAnsi="DFKai-SB" w:cs="DFKai-SB"/>
                <w:noProof/>
                <w:sz w:val="24"/>
              </w:rPr>
              <w:t>巨觀實域觀測</w:t>
            </w:r>
            <w:r w:rsidR="006A0871">
              <w:rPr>
                <w:noProof/>
              </w:rPr>
              <w:tab/>
            </w:r>
            <w:r w:rsidR="006A0871">
              <w:rPr>
                <w:noProof/>
              </w:rPr>
              <w:fldChar w:fldCharType="begin"/>
            </w:r>
            <w:r w:rsidR="006A0871">
              <w:rPr>
                <w:noProof/>
              </w:rPr>
              <w:instrText>PAGEREF _Toc32283 \h</w:instrText>
            </w:r>
            <w:r w:rsidR="006A0871">
              <w:rPr>
                <w:noProof/>
              </w:rPr>
            </w:r>
            <w:r w:rsidR="006A0871">
              <w:rPr>
                <w:noProof/>
              </w:rPr>
              <w:fldChar w:fldCharType="separate"/>
            </w:r>
            <w:r w:rsidR="006A0871">
              <w:rPr>
                <w:rFonts w:ascii="Sabon" w:eastAsia="Sabon" w:hAnsi="Sabon" w:cs="Sabon"/>
                <w:noProof/>
                <w:sz w:val="24"/>
              </w:rPr>
              <w:t>4</w:t>
            </w:r>
            <w:r w:rsidR="006A0871">
              <w:rPr>
                <w:noProof/>
              </w:rPr>
              <w:fldChar w:fldCharType="end"/>
            </w:r>
          </w:hyperlink>
        </w:p>
        <w:p w14:paraId="2846C27A" w14:textId="77777777" w:rsidR="00541743" w:rsidRDefault="00441BC3">
          <w:pPr>
            <w:pStyle w:val="TOC2"/>
            <w:tabs>
              <w:tab w:val="right" w:leader="dot" w:pos="8608"/>
            </w:tabs>
            <w:rPr>
              <w:noProof/>
            </w:rPr>
          </w:pPr>
          <w:hyperlink w:anchor="_Toc32284">
            <w:r w:rsidR="006A0871">
              <w:rPr>
                <w:rFonts w:ascii="Sabon" w:eastAsia="Sabon" w:hAnsi="Sabon" w:cs="Sabon"/>
                <w:noProof/>
                <w:sz w:val="24"/>
              </w:rPr>
              <w:t xml:space="preserve">3.2 </w:t>
            </w:r>
            <w:r w:rsidR="006A0871">
              <w:rPr>
                <w:rFonts w:ascii="DFKai-SB" w:eastAsia="DFKai-SB" w:hAnsi="DFKai-SB" w:cs="DFKai-SB"/>
                <w:noProof/>
                <w:sz w:val="24"/>
              </w:rPr>
              <w:t>第二階段</w:t>
            </w:r>
            <w:r w:rsidR="006A0871">
              <w:rPr>
                <w:rFonts w:ascii="Sabon" w:eastAsia="Sabon" w:hAnsi="Sabon" w:cs="Sabon"/>
                <w:noProof/>
                <w:sz w:val="24"/>
              </w:rPr>
              <w:t xml:space="preserve">: </w:t>
            </w:r>
            <w:r w:rsidR="006A0871">
              <w:rPr>
                <w:rFonts w:ascii="DFKai-SB" w:eastAsia="DFKai-SB" w:hAnsi="DFKai-SB" w:cs="DFKai-SB"/>
                <w:noProof/>
                <w:sz w:val="24"/>
              </w:rPr>
              <w:t>微觀實域觀測</w:t>
            </w:r>
            <w:r w:rsidR="006A0871">
              <w:rPr>
                <w:noProof/>
              </w:rPr>
              <w:tab/>
            </w:r>
            <w:r w:rsidR="006A0871">
              <w:rPr>
                <w:noProof/>
              </w:rPr>
              <w:fldChar w:fldCharType="begin"/>
            </w:r>
            <w:r w:rsidR="006A0871">
              <w:rPr>
                <w:noProof/>
              </w:rPr>
              <w:instrText>PAGEREF _Toc32284 \h</w:instrText>
            </w:r>
            <w:r w:rsidR="006A0871">
              <w:rPr>
                <w:noProof/>
              </w:rPr>
            </w:r>
            <w:r w:rsidR="006A0871">
              <w:rPr>
                <w:noProof/>
              </w:rPr>
              <w:fldChar w:fldCharType="separate"/>
            </w:r>
            <w:r w:rsidR="006A0871">
              <w:rPr>
                <w:rFonts w:ascii="Sabon" w:eastAsia="Sabon" w:hAnsi="Sabon" w:cs="Sabon"/>
                <w:noProof/>
                <w:sz w:val="24"/>
              </w:rPr>
              <w:t>5</w:t>
            </w:r>
            <w:r w:rsidR="006A0871">
              <w:rPr>
                <w:noProof/>
              </w:rPr>
              <w:fldChar w:fldCharType="end"/>
            </w:r>
          </w:hyperlink>
        </w:p>
        <w:p w14:paraId="3D9F88AE" w14:textId="77777777" w:rsidR="00541743" w:rsidRDefault="00441BC3">
          <w:pPr>
            <w:pStyle w:val="TOC2"/>
            <w:tabs>
              <w:tab w:val="right" w:leader="dot" w:pos="8608"/>
            </w:tabs>
            <w:rPr>
              <w:noProof/>
            </w:rPr>
          </w:pPr>
          <w:hyperlink w:anchor="_Toc32285">
            <w:r w:rsidR="006A0871">
              <w:rPr>
                <w:rFonts w:ascii="Sabon" w:eastAsia="Sabon" w:hAnsi="Sabon" w:cs="Sabon"/>
                <w:noProof/>
                <w:sz w:val="24"/>
              </w:rPr>
              <w:t xml:space="preserve">3.3 </w:t>
            </w:r>
            <w:r w:rsidR="006A0871">
              <w:rPr>
                <w:rFonts w:ascii="DFKai-SB" w:eastAsia="DFKai-SB" w:hAnsi="DFKai-SB" w:cs="DFKai-SB"/>
                <w:noProof/>
                <w:sz w:val="24"/>
              </w:rPr>
              <w:t>第三階段</w:t>
            </w:r>
            <w:r w:rsidR="006A0871">
              <w:rPr>
                <w:rFonts w:ascii="Sabon" w:eastAsia="Sabon" w:hAnsi="Sabon" w:cs="Sabon"/>
                <w:noProof/>
                <w:sz w:val="24"/>
              </w:rPr>
              <w:t xml:space="preserve">: </w:t>
            </w:r>
            <w:r w:rsidR="006A0871">
              <w:rPr>
                <w:rFonts w:ascii="DFKai-SB" w:eastAsia="DFKai-SB" w:hAnsi="DFKai-SB" w:cs="DFKai-SB"/>
                <w:noProof/>
                <w:sz w:val="24"/>
              </w:rPr>
              <w:t>動量域觀測</w:t>
            </w:r>
            <w:r w:rsidR="006A0871">
              <w:rPr>
                <w:noProof/>
              </w:rPr>
              <w:tab/>
            </w:r>
            <w:r w:rsidR="006A0871">
              <w:rPr>
                <w:noProof/>
              </w:rPr>
              <w:fldChar w:fldCharType="begin"/>
            </w:r>
            <w:r w:rsidR="006A0871">
              <w:rPr>
                <w:noProof/>
              </w:rPr>
              <w:instrText>PAGEREF _Toc32285 \h</w:instrText>
            </w:r>
            <w:r w:rsidR="006A0871">
              <w:rPr>
                <w:noProof/>
              </w:rPr>
            </w:r>
            <w:r w:rsidR="006A0871">
              <w:rPr>
                <w:noProof/>
              </w:rPr>
              <w:fldChar w:fldCharType="separate"/>
            </w:r>
            <w:r w:rsidR="006A0871">
              <w:rPr>
                <w:rFonts w:ascii="Sabon" w:eastAsia="Sabon" w:hAnsi="Sabon" w:cs="Sabon"/>
                <w:noProof/>
                <w:sz w:val="24"/>
              </w:rPr>
              <w:t>5</w:t>
            </w:r>
            <w:r w:rsidR="006A0871">
              <w:rPr>
                <w:noProof/>
              </w:rPr>
              <w:fldChar w:fldCharType="end"/>
            </w:r>
          </w:hyperlink>
        </w:p>
        <w:p w14:paraId="2C4B4431" w14:textId="77777777" w:rsidR="00541743" w:rsidRDefault="00441BC3">
          <w:pPr>
            <w:pStyle w:val="TOC2"/>
            <w:tabs>
              <w:tab w:val="right" w:leader="dot" w:pos="8608"/>
            </w:tabs>
            <w:rPr>
              <w:noProof/>
            </w:rPr>
          </w:pPr>
          <w:hyperlink w:anchor="_Toc32286">
            <w:r w:rsidR="006A0871">
              <w:rPr>
                <w:rFonts w:ascii="Sabon" w:eastAsia="Sabon" w:hAnsi="Sabon" w:cs="Sabon"/>
                <w:noProof/>
                <w:sz w:val="24"/>
              </w:rPr>
              <w:t xml:space="preserve">3.4 </w:t>
            </w:r>
            <w:r w:rsidR="006A0871">
              <w:rPr>
                <w:rFonts w:ascii="DFKai-SB" w:eastAsia="DFKai-SB" w:hAnsi="DFKai-SB" w:cs="DFKai-SB"/>
                <w:noProof/>
                <w:sz w:val="24"/>
              </w:rPr>
              <w:t>線掃描高光譜影像核心硬體</w:t>
            </w:r>
            <w:r w:rsidR="006A0871">
              <w:rPr>
                <w:noProof/>
              </w:rPr>
              <w:tab/>
            </w:r>
            <w:r w:rsidR="006A0871">
              <w:rPr>
                <w:noProof/>
              </w:rPr>
              <w:fldChar w:fldCharType="begin"/>
            </w:r>
            <w:r w:rsidR="006A0871">
              <w:rPr>
                <w:noProof/>
              </w:rPr>
              <w:instrText>PAGEREF _Toc32286 \h</w:instrText>
            </w:r>
            <w:r w:rsidR="006A0871">
              <w:rPr>
                <w:noProof/>
              </w:rPr>
            </w:r>
            <w:r w:rsidR="006A0871">
              <w:rPr>
                <w:noProof/>
              </w:rPr>
              <w:fldChar w:fldCharType="separate"/>
            </w:r>
            <w:r w:rsidR="006A0871">
              <w:rPr>
                <w:rFonts w:ascii="Sabon" w:eastAsia="Sabon" w:hAnsi="Sabon" w:cs="Sabon"/>
                <w:noProof/>
                <w:sz w:val="24"/>
              </w:rPr>
              <w:t>5</w:t>
            </w:r>
            <w:r w:rsidR="006A0871">
              <w:rPr>
                <w:noProof/>
              </w:rPr>
              <w:fldChar w:fldCharType="end"/>
            </w:r>
          </w:hyperlink>
        </w:p>
        <w:p w14:paraId="5E83E27E" w14:textId="77777777" w:rsidR="00541743" w:rsidRDefault="00441BC3">
          <w:pPr>
            <w:pStyle w:val="TOC2"/>
            <w:tabs>
              <w:tab w:val="right" w:leader="dot" w:pos="8608"/>
            </w:tabs>
            <w:rPr>
              <w:noProof/>
            </w:rPr>
          </w:pPr>
          <w:hyperlink w:anchor="_Toc32287">
            <w:r w:rsidR="006A0871">
              <w:rPr>
                <w:rFonts w:ascii="Sabon" w:eastAsia="Sabon" w:hAnsi="Sabon" w:cs="Sabon"/>
                <w:noProof/>
                <w:sz w:val="24"/>
              </w:rPr>
              <w:t xml:space="preserve">3.5 </w:t>
            </w:r>
            <w:r w:rsidR="006A0871">
              <w:rPr>
                <w:rFonts w:ascii="DFKai-SB" w:eastAsia="DFKai-SB" w:hAnsi="DFKai-SB" w:cs="DFKai-SB"/>
                <w:noProof/>
                <w:sz w:val="24"/>
              </w:rPr>
              <w:t>軟體開發</w:t>
            </w:r>
            <w:r w:rsidR="006A0871">
              <w:rPr>
                <w:noProof/>
              </w:rPr>
              <w:tab/>
            </w:r>
            <w:r w:rsidR="006A0871">
              <w:rPr>
                <w:noProof/>
              </w:rPr>
              <w:fldChar w:fldCharType="begin"/>
            </w:r>
            <w:r w:rsidR="006A0871">
              <w:rPr>
                <w:noProof/>
              </w:rPr>
              <w:instrText>PAGEREF _Toc32287 \h</w:instrText>
            </w:r>
            <w:r w:rsidR="006A0871">
              <w:rPr>
                <w:noProof/>
              </w:rPr>
            </w:r>
            <w:r w:rsidR="006A0871">
              <w:rPr>
                <w:noProof/>
              </w:rPr>
              <w:fldChar w:fldCharType="separate"/>
            </w:r>
            <w:r w:rsidR="006A0871">
              <w:rPr>
                <w:rFonts w:ascii="Sabon" w:eastAsia="Sabon" w:hAnsi="Sabon" w:cs="Sabon"/>
                <w:noProof/>
                <w:sz w:val="24"/>
              </w:rPr>
              <w:t>6</w:t>
            </w:r>
            <w:r w:rsidR="006A0871">
              <w:rPr>
                <w:noProof/>
              </w:rPr>
              <w:fldChar w:fldCharType="end"/>
            </w:r>
          </w:hyperlink>
        </w:p>
        <w:p w14:paraId="0494DBB0" w14:textId="77777777" w:rsidR="00541743" w:rsidRDefault="00441BC3">
          <w:pPr>
            <w:pStyle w:val="TOC1"/>
            <w:tabs>
              <w:tab w:val="right" w:leader="dot" w:pos="8608"/>
            </w:tabs>
            <w:rPr>
              <w:noProof/>
            </w:rPr>
          </w:pPr>
          <w:hyperlink w:anchor="_Toc32288">
            <w:r w:rsidR="006A0871">
              <w:rPr>
                <w:rFonts w:ascii="Sabon" w:eastAsia="Sabon" w:hAnsi="Sabon" w:cs="Sabon"/>
                <w:b/>
                <w:noProof/>
                <w:sz w:val="24"/>
              </w:rPr>
              <w:t xml:space="preserve">4 </w:t>
            </w:r>
            <w:r w:rsidR="006A0871">
              <w:rPr>
                <w:rFonts w:ascii="DFKai-SB" w:eastAsia="DFKai-SB" w:hAnsi="DFKai-SB" w:cs="DFKai-SB"/>
                <w:noProof/>
                <w:sz w:val="24"/>
              </w:rPr>
              <w:t>研究結果與討論</w:t>
            </w:r>
            <w:r w:rsidR="006A0871">
              <w:rPr>
                <w:noProof/>
              </w:rPr>
              <w:tab/>
            </w:r>
            <w:r w:rsidR="006A0871">
              <w:rPr>
                <w:noProof/>
              </w:rPr>
              <w:fldChar w:fldCharType="begin"/>
            </w:r>
            <w:r w:rsidR="006A0871">
              <w:rPr>
                <w:noProof/>
              </w:rPr>
              <w:instrText>PAGEREF _Toc32288 \h</w:instrText>
            </w:r>
            <w:r w:rsidR="006A0871">
              <w:rPr>
                <w:noProof/>
              </w:rPr>
            </w:r>
            <w:r w:rsidR="006A0871">
              <w:rPr>
                <w:noProof/>
              </w:rPr>
              <w:fldChar w:fldCharType="separate"/>
            </w:r>
            <w:r w:rsidR="006A0871">
              <w:rPr>
                <w:rFonts w:ascii="Sabon" w:eastAsia="Sabon" w:hAnsi="Sabon" w:cs="Sabon"/>
                <w:b/>
                <w:noProof/>
                <w:sz w:val="24"/>
              </w:rPr>
              <w:t>7</w:t>
            </w:r>
            <w:r w:rsidR="006A0871">
              <w:rPr>
                <w:noProof/>
              </w:rPr>
              <w:fldChar w:fldCharType="end"/>
            </w:r>
          </w:hyperlink>
        </w:p>
        <w:p w14:paraId="5DBC8F3B" w14:textId="77777777" w:rsidR="00541743" w:rsidRDefault="00441BC3">
          <w:pPr>
            <w:pStyle w:val="TOC2"/>
            <w:tabs>
              <w:tab w:val="right" w:leader="dot" w:pos="8608"/>
            </w:tabs>
            <w:rPr>
              <w:noProof/>
            </w:rPr>
          </w:pPr>
          <w:hyperlink w:anchor="_Toc32289">
            <w:r w:rsidR="006A0871">
              <w:rPr>
                <w:rFonts w:ascii="Sabon" w:eastAsia="Sabon" w:hAnsi="Sabon" w:cs="Sabon"/>
                <w:noProof/>
                <w:sz w:val="24"/>
              </w:rPr>
              <w:t xml:space="preserve">4.1 </w:t>
            </w:r>
            <w:r w:rsidR="006A0871">
              <w:rPr>
                <w:rFonts w:ascii="DFKai-SB" w:eastAsia="DFKai-SB" w:hAnsi="DFKai-SB" w:cs="DFKai-SB"/>
                <w:noProof/>
                <w:sz w:val="24"/>
              </w:rPr>
              <w:t>第一階段</w:t>
            </w:r>
            <w:r w:rsidR="006A0871">
              <w:rPr>
                <w:rFonts w:ascii="Sabon" w:eastAsia="Sabon" w:hAnsi="Sabon" w:cs="Sabon"/>
                <w:noProof/>
                <w:sz w:val="24"/>
              </w:rPr>
              <w:t xml:space="preserve">: </w:t>
            </w:r>
            <w:r w:rsidR="006A0871">
              <w:rPr>
                <w:rFonts w:ascii="DFKai-SB" w:eastAsia="DFKai-SB" w:hAnsi="DFKai-SB" w:cs="DFKai-SB"/>
                <w:noProof/>
                <w:sz w:val="24"/>
              </w:rPr>
              <w:t>技術驗證</w:t>
            </w:r>
            <w:r w:rsidR="006A0871">
              <w:rPr>
                <w:noProof/>
              </w:rPr>
              <w:tab/>
            </w:r>
            <w:r w:rsidR="006A0871">
              <w:rPr>
                <w:noProof/>
              </w:rPr>
              <w:fldChar w:fldCharType="begin"/>
            </w:r>
            <w:r w:rsidR="006A0871">
              <w:rPr>
                <w:noProof/>
              </w:rPr>
              <w:instrText>PAGEREF _Toc32289 \h</w:instrText>
            </w:r>
            <w:r w:rsidR="006A0871">
              <w:rPr>
                <w:noProof/>
              </w:rPr>
            </w:r>
            <w:r w:rsidR="006A0871">
              <w:rPr>
                <w:noProof/>
              </w:rPr>
              <w:fldChar w:fldCharType="separate"/>
            </w:r>
            <w:r w:rsidR="006A0871">
              <w:rPr>
                <w:rFonts w:ascii="Sabon" w:eastAsia="Sabon" w:hAnsi="Sabon" w:cs="Sabon"/>
                <w:noProof/>
                <w:sz w:val="24"/>
              </w:rPr>
              <w:t>7</w:t>
            </w:r>
            <w:r w:rsidR="006A0871">
              <w:rPr>
                <w:noProof/>
              </w:rPr>
              <w:fldChar w:fldCharType="end"/>
            </w:r>
          </w:hyperlink>
        </w:p>
        <w:p w14:paraId="25CFAF4A" w14:textId="77777777" w:rsidR="00541743" w:rsidRDefault="00441BC3">
          <w:pPr>
            <w:pStyle w:val="TOC2"/>
            <w:tabs>
              <w:tab w:val="right" w:leader="dot" w:pos="8608"/>
            </w:tabs>
            <w:rPr>
              <w:noProof/>
            </w:rPr>
          </w:pPr>
          <w:hyperlink w:anchor="_Toc32290">
            <w:r w:rsidR="006A0871">
              <w:rPr>
                <w:rFonts w:ascii="Sabon" w:eastAsia="Sabon" w:hAnsi="Sabon" w:cs="Sabon"/>
                <w:noProof/>
                <w:sz w:val="24"/>
              </w:rPr>
              <w:t xml:space="preserve">4.2 </w:t>
            </w:r>
            <w:r w:rsidR="006A0871">
              <w:rPr>
                <w:rFonts w:ascii="DFKai-SB" w:eastAsia="DFKai-SB" w:hAnsi="DFKai-SB" w:cs="DFKai-SB"/>
                <w:noProof/>
                <w:sz w:val="24"/>
              </w:rPr>
              <w:t>後端軟體基礎</w:t>
            </w:r>
            <w:r w:rsidR="006A0871">
              <w:rPr>
                <w:noProof/>
              </w:rPr>
              <w:tab/>
            </w:r>
            <w:r w:rsidR="006A0871">
              <w:rPr>
                <w:noProof/>
              </w:rPr>
              <w:fldChar w:fldCharType="begin"/>
            </w:r>
            <w:r w:rsidR="006A0871">
              <w:rPr>
                <w:noProof/>
              </w:rPr>
              <w:instrText>PAGEREF _Toc32290 \h</w:instrText>
            </w:r>
            <w:r w:rsidR="006A0871">
              <w:rPr>
                <w:noProof/>
              </w:rPr>
            </w:r>
            <w:r w:rsidR="006A0871">
              <w:rPr>
                <w:noProof/>
              </w:rPr>
              <w:fldChar w:fldCharType="separate"/>
            </w:r>
            <w:r w:rsidR="006A0871">
              <w:rPr>
                <w:rFonts w:ascii="Sabon" w:eastAsia="Sabon" w:hAnsi="Sabon" w:cs="Sabon"/>
                <w:noProof/>
                <w:sz w:val="24"/>
              </w:rPr>
              <w:t>9</w:t>
            </w:r>
            <w:r w:rsidR="006A0871">
              <w:rPr>
                <w:noProof/>
              </w:rPr>
              <w:fldChar w:fldCharType="end"/>
            </w:r>
          </w:hyperlink>
        </w:p>
        <w:p w14:paraId="2B847018" w14:textId="77777777" w:rsidR="00541743" w:rsidRDefault="00441BC3">
          <w:pPr>
            <w:pStyle w:val="TOC2"/>
            <w:tabs>
              <w:tab w:val="right" w:leader="dot" w:pos="8608"/>
            </w:tabs>
            <w:rPr>
              <w:noProof/>
            </w:rPr>
          </w:pPr>
          <w:hyperlink w:anchor="_Toc32291">
            <w:r w:rsidR="006A0871">
              <w:rPr>
                <w:rFonts w:ascii="Sabon" w:eastAsia="Sabon" w:hAnsi="Sabon" w:cs="Sabon"/>
                <w:noProof/>
                <w:sz w:val="24"/>
              </w:rPr>
              <w:t xml:space="preserve">4.3 </w:t>
            </w:r>
            <w:r w:rsidR="006A0871">
              <w:rPr>
                <w:rFonts w:ascii="DFKai-SB" w:eastAsia="DFKai-SB" w:hAnsi="DFKai-SB" w:cs="DFKai-SB"/>
                <w:noProof/>
                <w:sz w:val="24"/>
              </w:rPr>
              <w:t>第二階段</w:t>
            </w:r>
            <w:r w:rsidR="006A0871">
              <w:rPr>
                <w:rFonts w:ascii="Sabon" w:eastAsia="Sabon" w:hAnsi="Sabon" w:cs="Sabon"/>
                <w:noProof/>
                <w:sz w:val="24"/>
              </w:rPr>
              <w:t xml:space="preserve">: </w:t>
            </w:r>
            <w:r w:rsidR="006A0871">
              <w:rPr>
                <w:rFonts w:ascii="DFKai-SB" w:eastAsia="DFKai-SB" w:hAnsi="DFKai-SB" w:cs="DFKai-SB"/>
                <w:noProof/>
                <w:sz w:val="24"/>
              </w:rPr>
              <w:t>系統開發</w:t>
            </w:r>
            <w:r w:rsidR="006A0871">
              <w:rPr>
                <w:noProof/>
              </w:rPr>
              <w:tab/>
            </w:r>
            <w:r w:rsidR="006A0871">
              <w:rPr>
                <w:noProof/>
              </w:rPr>
              <w:fldChar w:fldCharType="begin"/>
            </w:r>
            <w:r w:rsidR="006A0871">
              <w:rPr>
                <w:noProof/>
              </w:rPr>
              <w:instrText>PAGEREF _Toc32291 \h</w:instrText>
            </w:r>
            <w:r w:rsidR="006A0871">
              <w:rPr>
                <w:noProof/>
              </w:rPr>
            </w:r>
            <w:r w:rsidR="006A0871">
              <w:rPr>
                <w:noProof/>
              </w:rPr>
              <w:fldChar w:fldCharType="separate"/>
            </w:r>
            <w:r w:rsidR="006A0871">
              <w:rPr>
                <w:rFonts w:ascii="Sabon" w:eastAsia="Sabon" w:hAnsi="Sabon" w:cs="Sabon"/>
                <w:noProof/>
                <w:sz w:val="24"/>
              </w:rPr>
              <w:t>12</w:t>
            </w:r>
            <w:r w:rsidR="006A0871">
              <w:rPr>
                <w:noProof/>
              </w:rPr>
              <w:fldChar w:fldCharType="end"/>
            </w:r>
          </w:hyperlink>
        </w:p>
        <w:p w14:paraId="12CD03C4" w14:textId="77777777" w:rsidR="00541743" w:rsidRDefault="00441BC3">
          <w:pPr>
            <w:pStyle w:val="TOC2"/>
            <w:tabs>
              <w:tab w:val="right" w:leader="dot" w:pos="8608"/>
            </w:tabs>
            <w:rPr>
              <w:noProof/>
            </w:rPr>
          </w:pPr>
          <w:hyperlink w:anchor="_Toc32292">
            <w:r w:rsidR="006A0871">
              <w:rPr>
                <w:rFonts w:ascii="Sabon" w:eastAsia="Sabon" w:hAnsi="Sabon" w:cs="Sabon"/>
                <w:noProof/>
                <w:sz w:val="24"/>
              </w:rPr>
              <w:t xml:space="preserve">4.4 </w:t>
            </w:r>
            <w:r w:rsidR="006A0871">
              <w:rPr>
                <w:rFonts w:ascii="DFKai-SB" w:eastAsia="DFKai-SB" w:hAnsi="DFKai-SB" w:cs="DFKai-SB"/>
                <w:noProof/>
                <w:sz w:val="24"/>
              </w:rPr>
              <w:t>照明</w:t>
            </w:r>
            <w:r w:rsidR="006A0871">
              <w:rPr>
                <w:noProof/>
              </w:rPr>
              <w:tab/>
            </w:r>
            <w:r w:rsidR="006A0871">
              <w:rPr>
                <w:noProof/>
              </w:rPr>
              <w:fldChar w:fldCharType="begin"/>
            </w:r>
            <w:r w:rsidR="006A0871">
              <w:rPr>
                <w:noProof/>
              </w:rPr>
              <w:instrText>PAGEREF _Toc32292 \h</w:instrText>
            </w:r>
            <w:r w:rsidR="006A0871">
              <w:rPr>
                <w:noProof/>
              </w:rPr>
            </w:r>
            <w:r w:rsidR="006A0871">
              <w:rPr>
                <w:noProof/>
              </w:rPr>
              <w:fldChar w:fldCharType="separate"/>
            </w:r>
            <w:r w:rsidR="006A0871">
              <w:rPr>
                <w:rFonts w:ascii="Sabon" w:eastAsia="Sabon" w:hAnsi="Sabon" w:cs="Sabon"/>
                <w:noProof/>
                <w:sz w:val="24"/>
              </w:rPr>
              <w:t>13</w:t>
            </w:r>
            <w:r w:rsidR="006A0871">
              <w:rPr>
                <w:noProof/>
              </w:rPr>
              <w:fldChar w:fldCharType="end"/>
            </w:r>
          </w:hyperlink>
        </w:p>
        <w:p w14:paraId="5E162EC6" w14:textId="77777777" w:rsidR="00541743" w:rsidRDefault="00441BC3">
          <w:pPr>
            <w:pStyle w:val="TOC2"/>
            <w:tabs>
              <w:tab w:val="right" w:leader="dot" w:pos="8608"/>
            </w:tabs>
            <w:rPr>
              <w:noProof/>
            </w:rPr>
          </w:pPr>
          <w:hyperlink w:anchor="_Toc32293">
            <w:r w:rsidR="006A0871">
              <w:rPr>
                <w:rFonts w:ascii="Sabon" w:eastAsia="Sabon" w:hAnsi="Sabon" w:cs="Sabon"/>
                <w:noProof/>
                <w:sz w:val="24"/>
              </w:rPr>
              <w:t xml:space="preserve">4.5 .init </w:t>
            </w:r>
            <w:r w:rsidR="006A0871">
              <w:rPr>
                <w:rFonts w:ascii="DFKai-SB" w:eastAsia="DFKai-SB" w:hAnsi="DFKai-SB" w:cs="DFKai-SB"/>
                <w:noProof/>
                <w:sz w:val="24"/>
              </w:rPr>
              <w:t>檔</w:t>
            </w:r>
            <w:r w:rsidR="006A0871">
              <w:rPr>
                <w:noProof/>
              </w:rPr>
              <w:tab/>
            </w:r>
            <w:r w:rsidR="006A0871">
              <w:rPr>
                <w:noProof/>
              </w:rPr>
              <w:fldChar w:fldCharType="begin"/>
            </w:r>
            <w:r w:rsidR="006A0871">
              <w:rPr>
                <w:noProof/>
              </w:rPr>
              <w:instrText>PAGEREF _Toc32293 \h</w:instrText>
            </w:r>
            <w:r w:rsidR="006A0871">
              <w:rPr>
                <w:noProof/>
              </w:rPr>
            </w:r>
            <w:r w:rsidR="006A0871">
              <w:rPr>
                <w:noProof/>
              </w:rPr>
              <w:fldChar w:fldCharType="separate"/>
            </w:r>
            <w:r w:rsidR="006A0871">
              <w:rPr>
                <w:rFonts w:ascii="Sabon" w:eastAsia="Sabon" w:hAnsi="Sabon" w:cs="Sabon"/>
                <w:noProof/>
                <w:sz w:val="24"/>
              </w:rPr>
              <w:t>17</w:t>
            </w:r>
            <w:r w:rsidR="006A0871">
              <w:rPr>
                <w:noProof/>
              </w:rPr>
              <w:fldChar w:fldCharType="end"/>
            </w:r>
          </w:hyperlink>
        </w:p>
        <w:p w14:paraId="140D4117" w14:textId="77777777" w:rsidR="00541743" w:rsidRDefault="00441BC3">
          <w:pPr>
            <w:pStyle w:val="TOC2"/>
            <w:tabs>
              <w:tab w:val="right" w:leader="dot" w:pos="8608"/>
            </w:tabs>
            <w:rPr>
              <w:noProof/>
            </w:rPr>
          </w:pPr>
          <w:hyperlink w:anchor="_Toc32294">
            <w:r w:rsidR="006A0871">
              <w:rPr>
                <w:rFonts w:ascii="Sabon" w:eastAsia="Sabon" w:hAnsi="Sabon" w:cs="Sabon"/>
                <w:noProof/>
                <w:sz w:val="24"/>
              </w:rPr>
              <w:t xml:space="preserve">4.6 </w:t>
            </w:r>
            <w:r w:rsidR="006A0871">
              <w:rPr>
                <w:rFonts w:ascii="DFKai-SB" w:eastAsia="DFKai-SB" w:hAnsi="DFKai-SB" w:cs="DFKai-SB"/>
                <w:noProof/>
                <w:sz w:val="24"/>
              </w:rPr>
              <w:t>軟體結構調整</w:t>
            </w:r>
            <w:r w:rsidR="006A0871">
              <w:rPr>
                <w:noProof/>
              </w:rPr>
              <w:tab/>
            </w:r>
            <w:r w:rsidR="006A0871">
              <w:rPr>
                <w:noProof/>
              </w:rPr>
              <w:fldChar w:fldCharType="begin"/>
            </w:r>
            <w:r w:rsidR="006A0871">
              <w:rPr>
                <w:noProof/>
              </w:rPr>
              <w:instrText>PAGEREF _Toc32294 \h</w:instrText>
            </w:r>
            <w:r w:rsidR="006A0871">
              <w:rPr>
                <w:noProof/>
              </w:rPr>
            </w:r>
            <w:r w:rsidR="006A0871">
              <w:rPr>
                <w:noProof/>
              </w:rPr>
              <w:fldChar w:fldCharType="separate"/>
            </w:r>
            <w:r w:rsidR="006A0871">
              <w:rPr>
                <w:rFonts w:ascii="Sabon" w:eastAsia="Sabon" w:hAnsi="Sabon" w:cs="Sabon"/>
                <w:noProof/>
                <w:sz w:val="24"/>
              </w:rPr>
              <w:t>18</w:t>
            </w:r>
            <w:r w:rsidR="006A0871">
              <w:rPr>
                <w:noProof/>
              </w:rPr>
              <w:fldChar w:fldCharType="end"/>
            </w:r>
          </w:hyperlink>
        </w:p>
        <w:p w14:paraId="5B86DD0E" w14:textId="77777777" w:rsidR="00541743" w:rsidRDefault="00441BC3">
          <w:pPr>
            <w:pStyle w:val="TOC2"/>
            <w:tabs>
              <w:tab w:val="right" w:leader="dot" w:pos="8608"/>
            </w:tabs>
            <w:rPr>
              <w:noProof/>
            </w:rPr>
          </w:pPr>
          <w:hyperlink w:anchor="_Toc32295">
            <w:r w:rsidR="006A0871">
              <w:rPr>
                <w:rFonts w:ascii="Sabon" w:eastAsia="Sabon" w:hAnsi="Sabon" w:cs="Sabon"/>
                <w:noProof/>
                <w:sz w:val="24"/>
              </w:rPr>
              <w:t xml:space="preserve">4.7 </w:t>
            </w:r>
            <w:r w:rsidR="006A0871">
              <w:rPr>
                <w:rFonts w:ascii="DFKai-SB" w:eastAsia="DFKai-SB" w:hAnsi="DFKai-SB" w:cs="DFKai-SB"/>
                <w:noProof/>
                <w:sz w:val="24"/>
              </w:rPr>
              <w:t>使用者介面與功能</w:t>
            </w:r>
            <w:r w:rsidR="006A0871">
              <w:rPr>
                <w:noProof/>
              </w:rPr>
              <w:tab/>
            </w:r>
            <w:r w:rsidR="006A0871">
              <w:rPr>
                <w:noProof/>
              </w:rPr>
              <w:fldChar w:fldCharType="begin"/>
            </w:r>
            <w:r w:rsidR="006A0871">
              <w:rPr>
                <w:noProof/>
              </w:rPr>
              <w:instrText>PAGEREF _Toc32295 \h</w:instrText>
            </w:r>
            <w:r w:rsidR="006A0871">
              <w:rPr>
                <w:noProof/>
              </w:rPr>
            </w:r>
            <w:r w:rsidR="006A0871">
              <w:rPr>
                <w:noProof/>
              </w:rPr>
              <w:fldChar w:fldCharType="separate"/>
            </w:r>
            <w:r w:rsidR="006A0871">
              <w:rPr>
                <w:rFonts w:ascii="Sabon" w:eastAsia="Sabon" w:hAnsi="Sabon" w:cs="Sabon"/>
                <w:noProof/>
                <w:sz w:val="24"/>
              </w:rPr>
              <w:t>19</w:t>
            </w:r>
            <w:r w:rsidR="006A0871">
              <w:rPr>
                <w:noProof/>
              </w:rPr>
              <w:fldChar w:fldCharType="end"/>
            </w:r>
          </w:hyperlink>
        </w:p>
        <w:p w14:paraId="5FDB49C9" w14:textId="77777777" w:rsidR="00541743" w:rsidRDefault="00441BC3">
          <w:pPr>
            <w:pStyle w:val="TOC2"/>
            <w:tabs>
              <w:tab w:val="right" w:leader="dot" w:pos="8608"/>
            </w:tabs>
            <w:rPr>
              <w:noProof/>
            </w:rPr>
          </w:pPr>
          <w:hyperlink w:anchor="_Toc32296">
            <w:r w:rsidR="006A0871">
              <w:rPr>
                <w:rFonts w:ascii="Sabon" w:eastAsia="Sabon" w:hAnsi="Sabon" w:cs="Sabon"/>
                <w:noProof/>
                <w:sz w:val="24"/>
              </w:rPr>
              <w:t xml:space="preserve">4.8 </w:t>
            </w:r>
            <w:r w:rsidR="006A0871">
              <w:rPr>
                <w:rFonts w:ascii="DFKai-SB" w:eastAsia="DFKai-SB" w:hAnsi="DFKai-SB" w:cs="DFKai-SB"/>
                <w:noProof/>
                <w:sz w:val="24"/>
              </w:rPr>
              <w:t>第三階段</w:t>
            </w:r>
            <w:r w:rsidR="006A0871">
              <w:rPr>
                <w:rFonts w:ascii="Sabon" w:eastAsia="Sabon" w:hAnsi="Sabon" w:cs="Sabon"/>
                <w:noProof/>
                <w:sz w:val="24"/>
              </w:rPr>
              <w:t xml:space="preserve">: </w:t>
            </w:r>
            <w:r w:rsidR="006A0871">
              <w:rPr>
                <w:rFonts w:ascii="DFKai-SB" w:eastAsia="DFKai-SB" w:hAnsi="DFKai-SB" w:cs="DFKai-SB"/>
                <w:noProof/>
                <w:sz w:val="24"/>
              </w:rPr>
              <w:t>功能優化</w:t>
            </w:r>
            <w:r w:rsidR="006A0871">
              <w:rPr>
                <w:noProof/>
              </w:rPr>
              <w:tab/>
            </w:r>
            <w:r w:rsidR="006A0871">
              <w:rPr>
                <w:noProof/>
              </w:rPr>
              <w:fldChar w:fldCharType="begin"/>
            </w:r>
            <w:r w:rsidR="006A0871">
              <w:rPr>
                <w:noProof/>
              </w:rPr>
              <w:instrText>PAGEREF _Toc32296 \h</w:instrText>
            </w:r>
            <w:r w:rsidR="006A0871">
              <w:rPr>
                <w:noProof/>
              </w:rPr>
            </w:r>
            <w:r w:rsidR="006A0871">
              <w:rPr>
                <w:noProof/>
              </w:rPr>
              <w:fldChar w:fldCharType="separate"/>
            </w:r>
            <w:r w:rsidR="006A0871">
              <w:rPr>
                <w:rFonts w:ascii="Sabon" w:eastAsia="Sabon" w:hAnsi="Sabon" w:cs="Sabon"/>
                <w:noProof/>
                <w:sz w:val="24"/>
              </w:rPr>
              <w:t>22</w:t>
            </w:r>
            <w:r w:rsidR="006A0871">
              <w:rPr>
                <w:noProof/>
              </w:rPr>
              <w:fldChar w:fldCharType="end"/>
            </w:r>
          </w:hyperlink>
        </w:p>
        <w:p w14:paraId="7AAA8CD7" w14:textId="77777777" w:rsidR="00541743" w:rsidRDefault="00441BC3">
          <w:pPr>
            <w:pStyle w:val="TOC2"/>
            <w:tabs>
              <w:tab w:val="right" w:leader="dot" w:pos="8608"/>
            </w:tabs>
            <w:rPr>
              <w:noProof/>
            </w:rPr>
          </w:pPr>
          <w:hyperlink w:anchor="_Toc32297">
            <w:r w:rsidR="006A0871">
              <w:rPr>
                <w:rFonts w:ascii="Sabon" w:eastAsia="Sabon" w:hAnsi="Sabon" w:cs="Sabon"/>
                <w:noProof/>
                <w:sz w:val="24"/>
              </w:rPr>
              <w:t xml:space="preserve">4.9 </w:t>
            </w:r>
            <w:r w:rsidR="006A0871">
              <w:rPr>
                <w:rFonts w:ascii="DFKai-SB" w:eastAsia="DFKai-SB" w:hAnsi="DFKai-SB" w:cs="DFKai-SB"/>
                <w:noProof/>
                <w:sz w:val="24"/>
              </w:rPr>
              <w:t>掃描速度優化</w:t>
            </w:r>
            <w:r w:rsidR="006A0871">
              <w:rPr>
                <w:noProof/>
              </w:rPr>
              <w:tab/>
            </w:r>
            <w:r w:rsidR="006A0871">
              <w:rPr>
                <w:noProof/>
              </w:rPr>
              <w:fldChar w:fldCharType="begin"/>
            </w:r>
            <w:r w:rsidR="006A0871">
              <w:rPr>
                <w:noProof/>
              </w:rPr>
              <w:instrText>PAGEREF _Toc32297 \h</w:instrText>
            </w:r>
            <w:r w:rsidR="006A0871">
              <w:rPr>
                <w:noProof/>
              </w:rPr>
            </w:r>
            <w:r w:rsidR="006A0871">
              <w:rPr>
                <w:noProof/>
              </w:rPr>
              <w:fldChar w:fldCharType="separate"/>
            </w:r>
            <w:r w:rsidR="006A0871">
              <w:rPr>
                <w:rFonts w:ascii="Sabon" w:eastAsia="Sabon" w:hAnsi="Sabon" w:cs="Sabon"/>
                <w:noProof/>
                <w:sz w:val="24"/>
              </w:rPr>
              <w:t>22</w:t>
            </w:r>
            <w:r w:rsidR="006A0871">
              <w:rPr>
                <w:noProof/>
              </w:rPr>
              <w:fldChar w:fldCharType="end"/>
            </w:r>
          </w:hyperlink>
        </w:p>
        <w:p w14:paraId="7BEA18BA" w14:textId="77777777" w:rsidR="00541743" w:rsidRDefault="00441BC3">
          <w:pPr>
            <w:pStyle w:val="TOC2"/>
            <w:tabs>
              <w:tab w:val="right" w:leader="dot" w:pos="8608"/>
            </w:tabs>
            <w:rPr>
              <w:noProof/>
            </w:rPr>
          </w:pPr>
          <w:hyperlink w:anchor="_Toc32298">
            <w:r w:rsidR="006A0871">
              <w:rPr>
                <w:rFonts w:ascii="Sabon" w:eastAsia="Sabon" w:hAnsi="Sabon" w:cs="Sabon"/>
                <w:noProof/>
                <w:sz w:val="24"/>
              </w:rPr>
              <w:t xml:space="preserve">4.10 </w:t>
            </w:r>
            <w:r w:rsidR="006A0871">
              <w:rPr>
                <w:rFonts w:ascii="DFKai-SB" w:eastAsia="DFKai-SB" w:hAnsi="DFKai-SB" w:cs="DFKai-SB"/>
                <w:noProof/>
                <w:sz w:val="24"/>
              </w:rPr>
              <w:t>影像檔案讀取與進階存檔</w:t>
            </w:r>
            <w:r w:rsidR="006A0871">
              <w:rPr>
                <w:noProof/>
              </w:rPr>
              <w:tab/>
            </w:r>
            <w:r w:rsidR="006A0871">
              <w:rPr>
                <w:noProof/>
              </w:rPr>
              <w:fldChar w:fldCharType="begin"/>
            </w:r>
            <w:r w:rsidR="006A0871">
              <w:rPr>
                <w:noProof/>
              </w:rPr>
              <w:instrText>PAGEREF _Toc32298 \h</w:instrText>
            </w:r>
            <w:r w:rsidR="006A0871">
              <w:rPr>
                <w:noProof/>
              </w:rPr>
            </w:r>
            <w:r w:rsidR="006A0871">
              <w:rPr>
                <w:noProof/>
              </w:rPr>
              <w:fldChar w:fldCharType="separate"/>
            </w:r>
            <w:r w:rsidR="006A0871">
              <w:rPr>
                <w:rFonts w:ascii="Sabon" w:eastAsia="Sabon" w:hAnsi="Sabon" w:cs="Sabon"/>
                <w:noProof/>
                <w:sz w:val="24"/>
              </w:rPr>
              <w:t>25</w:t>
            </w:r>
            <w:r w:rsidR="006A0871">
              <w:rPr>
                <w:noProof/>
              </w:rPr>
              <w:fldChar w:fldCharType="end"/>
            </w:r>
          </w:hyperlink>
        </w:p>
        <w:p w14:paraId="5EC384E4" w14:textId="77777777" w:rsidR="00541743" w:rsidRDefault="00441BC3">
          <w:pPr>
            <w:pStyle w:val="TOC2"/>
            <w:tabs>
              <w:tab w:val="right" w:leader="dot" w:pos="8608"/>
            </w:tabs>
            <w:rPr>
              <w:noProof/>
            </w:rPr>
          </w:pPr>
          <w:hyperlink w:anchor="_Toc32299">
            <w:r w:rsidR="006A0871">
              <w:rPr>
                <w:rFonts w:ascii="Sabon" w:eastAsia="Sabon" w:hAnsi="Sabon" w:cs="Sabon"/>
                <w:noProof/>
                <w:sz w:val="24"/>
              </w:rPr>
              <w:t xml:space="preserve">4.11 </w:t>
            </w:r>
            <w:r w:rsidR="006A0871">
              <w:rPr>
                <w:rFonts w:ascii="DFKai-SB" w:eastAsia="DFKai-SB" w:hAnsi="DFKai-SB" w:cs="DFKai-SB"/>
                <w:noProof/>
                <w:sz w:val="24"/>
              </w:rPr>
              <w:t>光譜量測與瀏覽實例</w:t>
            </w:r>
            <w:r w:rsidR="006A0871">
              <w:rPr>
                <w:noProof/>
              </w:rPr>
              <w:tab/>
            </w:r>
            <w:r w:rsidR="006A0871">
              <w:rPr>
                <w:noProof/>
              </w:rPr>
              <w:fldChar w:fldCharType="begin"/>
            </w:r>
            <w:r w:rsidR="006A0871">
              <w:rPr>
                <w:noProof/>
              </w:rPr>
              <w:instrText>PAGEREF _Toc32299 \h</w:instrText>
            </w:r>
            <w:r w:rsidR="006A0871">
              <w:rPr>
                <w:noProof/>
              </w:rPr>
            </w:r>
            <w:r w:rsidR="006A0871">
              <w:rPr>
                <w:noProof/>
              </w:rPr>
              <w:fldChar w:fldCharType="separate"/>
            </w:r>
            <w:r w:rsidR="006A0871">
              <w:rPr>
                <w:rFonts w:ascii="Sabon" w:eastAsia="Sabon" w:hAnsi="Sabon" w:cs="Sabon"/>
                <w:noProof/>
                <w:sz w:val="24"/>
              </w:rPr>
              <w:t>28</w:t>
            </w:r>
            <w:r w:rsidR="006A0871">
              <w:rPr>
                <w:noProof/>
              </w:rPr>
              <w:fldChar w:fldCharType="end"/>
            </w:r>
          </w:hyperlink>
        </w:p>
        <w:p w14:paraId="0DCDF945" w14:textId="77777777" w:rsidR="00541743" w:rsidRDefault="00441BC3">
          <w:pPr>
            <w:pStyle w:val="TOC2"/>
            <w:tabs>
              <w:tab w:val="right" w:leader="dot" w:pos="8608"/>
            </w:tabs>
            <w:rPr>
              <w:noProof/>
            </w:rPr>
          </w:pPr>
          <w:hyperlink w:anchor="_Toc32300">
            <w:r w:rsidR="006A0871">
              <w:rPr>
                <w:rFonts w:ascii="Sabon" w:eastAsia="Sabon" w:hAnsi="Sabon" w:cs="Sabon"/>
                <w:noProof/>
                <w:sz w:val="24"/>
              </w:rPr>
              <w:t xml:space="preserve">4.12 </w:t>
            </w:r>
            <w:r w:rsidR="006A0871">
              <w:rPr>
                <w:rFonts w:ascii="DFKai-SB" w:eastAsia="DFKai-SB" w:hAnsi="DFKai-SB" w:cs="DFKai-SB"/>
                <w:noProof/>
                <w:sz w:val="24"/>
              </w:rPr>
              <w:t>背焦面影像的探討</w:t>
            </w:r>
            <w:r w:rsidR="006A0871">
              <w:rPr>
                <w:noProof/>
              </w:rPr>
              <w:tab/>
            </w:r>
            <w:r w:rsidR="006A0871">
              <w:rPr>
                <w:noProof/>
              </w:rPr>
              <w:fldChar w:fldCharType="begin"/>
            </w:r>
            <w:r w:rsidR="006A0871">
              <w:rPr>
                <w:noProof/>
              </w:rPr>
              <w:instrText>PAGEREF _Toc32300 \h</w:instrText>
            </w:r>
            <w:r w:rsidR="006A0871">
              <w:rPr>
                <w:noProof/>
              </w:rPr>
            </w:r>
            <w:r w:rsidR="006A0871">
              <w:rPr>
                <w:noProof/>
              </w:rPr>
              <w:fldChar w:fldCharType="separate"/>
            </w:r>
            <w:r w:rsidR="006A0871">
              <w:rPr>
                <w:rFonts w:ascii="Sabon" w:eastAsia="Sabon" w:hAnsi="Sabon" w:cs="Sabon"/>
                <w:noProof/>
                <w:sz w:val="24"/>
              </w:rPr>
              <w:t>32</w:t>
            </w:r>
            <w:r w:rsidR="006A0871">
              <w:rPr>
                <w:noProof/>
              </w:rPr>
              <w:fldChar w:fldCharType="end"/>
            </w:r>
          </w:hyperlink>
        </w:p>
        <w:p w14:paraId="31E088C2" w14:textId="77777777" w:rsidR="00541743" w:rsidRDefault="00441BC3">
          <w:pPr>
            <w:pStyle w:val="TOC1"/>
            <w:tabs>
              <w:tab w:val="right" w:leader="dot" w:pos="8608"/>
            </w:tabs>
            <w:rPr>
              <w:noProof/>
            </w:rPr>
          </w:pPr>
          <w:hyperlink w:anchor="_Toc32301">
            <w:r w:rsidR="006A0871">
              <w:rPr>
                <w:rFonts w:ascii="Sabon" w:eastAsia="Sabon" w:hAnsi="Sabon" w:cs="Sabon"/>
                <w:b/>
                <w:noProof/>
                <w:sz w:val="24"/>
              </w:rPr>
              <w:t xml:space="preserve">5 </w:t>
            </w:r>
            <w:r w:rsidR="006A0871">
              <w:rPr>
                <w:rFonts w:ascii="DFKai-SB" w:eastAsia="DFKai-SB" w:hAnsi="DFKai-SB" w:cs="DFKai-SB"/>
                <w:noProof/>
                <w:sz w:val="24"/>
              </w:rPr>
              <w:t>未來展望</w:t>
            </w:r>
            <w:r w:rsidR="006A0871">
              <w:rPr>
                <w:noProof/>
              </w:rPr>
              <w:tab/>
            </w:r>
            <w:r w:rsidR="006A0871">
              <w:rPr>
                <w:noProof/>
              </w:rPr>
              <w:fldChar w:fldCharType="begin"/>
            </w:r>
            <w:r w:rsidR="006A0871">
              <w:rPr>
                <w:noProof/>
              </w:rPr>
              <w:instrText>PAGEREF _Toc32301 \h</w:instrText>
            </w:r>
            <w:r w:rsidR="006A0871">
              <w:rPr>
                <w:noProof/>
              </w:rPr>
            </w:r>
            <w:r w:rsidR="006A0871">
              <w:rPr>
                <w:noProof/>
              </w:rPr>
              <w:fldChar w:fldCharType="separate"/>
            </w:r>
            <w:r w:rsidR="006A0871">
              <w:rPr>
                <w:rFonts w:ascii="Sabon" w:eastAsia="Sabon" w:hAnsi="Sabon" w:cs="Sabon"/>
                <w:b/>
                <w:noProof/>
                <w:sz w:val="24"/>
              </w:rPr>
              <w:t>34</w:t>
            </w:r>
            <w:r w:rsidR="006A0871">
              <w:rPr>
                <w:noProof/>
              </w:rPr>
              <w:fldChar w:fldCharType="end"/>
            </w:r>
          </w:hyperlink>
        </w:p>
        <w:p w14:paraId="0DEB5944" w14:textId="77777777" w:rsidR="00541743" w:rsidRDefault="006A0871">
          <w:r>
            <w:fldChar w:fldCharType="end"/>
          </w:r>
        </w:p>
      </w:sdtContent>
    </w:sdt>
    <w:p w14:paraId="18CC3091" w14:textId="77777777" w:rsidR="00541743" w:rsidRDefault="006A0871">
      <w:r>
        <w:rPr>
          <w:rFonts w:ascii="Microsoft JhengHei" w:eastAsia="Microsoft JhengHei" w:hAnsi="Microsoft JhengHei" w:cs="Microsoft JhengHei"/>
          <w:b/>
          <w:sz w:val="34"/>
        </w:rPr>
        <w:t>圖片目錄</w:t>
      </w:r>
    </w:p>
    <w:p w14:paraId="6C6FDA41" w14:textId="77777777" w:rsidR="00541743" w:rsidRDefault="006A0871">
      <w:pPr>
        <w:numPr>
          <w:ilvl w:val="0"/>
          <w:numId w:val="1"/>
        </w:numPr>
        <w:ind w:hanging="550"/>
      </w:pPr>
      <w:r>
        <w:rPr>
          <w:rFonts w:ascii="DFKai-SB" w:eastAsia="DFKai-SB" w:hAnsi="DFKai-SB" w:cs="DFKai-SB"/>
          <w:sz w:val="24"/>
        </w:rPr>
        <w:t xml:space="preserve">線掃描高光譜影像的原理 </w:t>
      </w:r>
      <w:commentRangeStart w:id="149"/>
      <w:r>
        <w:rPr>
          <w:rFonts w:ascii="Sabon" w:eastAsia="Sabon" w:hAnsi="Sabon" w:cs="Sabon"/>
          <w:sz w:val="24"/>
        </w:rPr>
        <w:t>. . . . . . . . . . . . . . . . . . . . . . .</w:t>
      </w:r>
      <w:r>
        <w:rPr>
          <w:rFonts w:ascii="Sabon" w:eastAsia="Sabon" w:hAnsi="Sabon" w:cs="Sabon"/>
          <w:sz w:val="24"/>
        </w:rPr>
        <w:tab/>
        <w:t>2</w:t>
      </w:r>
      <w:commentRangeEnd w:id="149"/>
      <w:r w:rsidR="00423C0C">
        <w:rPr>
          <w:rStyle w:val="CommentReference"/>
        </w:rPr>
        <w:commentReference w:id="149"/>
      </w:r>
    </w:p>
    <w:p w14:paraId="1A14D691" w14:textId="77777777" w:rsidR="00541743" w:rsidRDefault="006A0871">
      <w:pPr>
        <w:numPr>
          <w:ilvl w:val="0"/>
          <w:numId w:val="1"/>
        </w:numPr>
        <w:ind w:hanging="550"/>
      </w:pPr>
      <w:r>
        <w:rPr>
          <w:rFonts w:ascii="DFKai-SB" w:eastAsia="DFKai-SB" w:hAnsi="DFKai-SB" w:cs="DFKai-SB"/>
          <w:sz w:val="24"/>
        </w:rPr>
        <w:t xml:space="preserve">背焦面成像原理 </w:t>
      </w:r>
      <w:r>
        <w:rPr>
          <w:rFonts w:ascii="Sabon" w:eastAsia="Sabon" w:hAnsi="Sabon" w:cs="Sabon"/>
          <w:sz w:val="24"/>
        </w:rPr>
        <w:t>[13] . . . . . . . . . . . . . . . . . . . . . . . . . .</w:t>
      </w:r>
      <w:r>
        <w:rPr>
          <w:rFonts w:ascii="Sabon" w:eastAsia="Sabon" w:hAnsi="Sabon" w:cs="Sabon"/>
          <w:sz w:val="24"/>
        </w:rPr>
        <w:tab/>
        <w:t>3</w:t>
      </w:r>
    </w:p>
    <w:p w14:paraId="2C784255" w14:textId="77777777" w:rsidR="00541743" w:rsidRDefault="006A0871">
      <w:pPr>
        <w:numPr>
          <w:ilvl w:val="0"/>
          <w:numId w:val="1"/>
        </w:numPr>
        <w:ind w:hanging="550"/>
      </w:pPr>
      <w:r>
        <w:rPr>
          <w:rFonts w:ascii="DFKai-SB" w:eastAsia="DFKai-SB" w:hAnsi="DFKai-SB" w:cs="DFKai-SB"/>
          <w:sz w:val="24"/>
        </w:rPr>
        <w:t xml:space="preserve">成像尺寸 </w:t>
      </w:r>
      <w:r>
        <w:rPr>
          <w:rFonts w:ascii="Sabon" w:eastAsia="Sabon" w:hAnsi="Sabon" w:cs="Sabon"/>
          <w:sz w:val="24"/>
        </w:rPr>
        <w:t>. . . . . . . . . . . . . . . . . . . . . . . . . . . . . . . .</w:t>
      </w:r>
      <w:r>
        <w:rPr>
          <w:rFonts w:ascii="Sabon" w:eastAsia="Sabon" w:hAnsi="Sabon" w:cs="Sabon"/>
          <w:sz w:val="24"/>
        </w:rPr>
        <w:tab/>
        <w:t>6</w:t>
      </w:r>
    </w:p>
    <w:p w14:paraId="1C957F90" w14:textId="77777777" w:rsidR="00541743" w:rsidRDefault="00541743">
      <w:pPr>
        <w:spacing w:after="0"/>
        <w:ind w:left="-1701" w:right="104"/>
      </w:pPr>
    </w:p>
    <w:p w14:paraId="2E4B7222" w14:textId="77777777" w:rsidR="00541743" w:rsidRDefault="006A0871">
      <w:pPr>
        <w:numPr>
          <w:ilvl w:val="0"/>
          <w:numId w:val="1"/>
        </w:numPr>
        <w:ind w:hanging="550"/>
      </w:pPr>
      <w:r>
        <w:rPr>
          <w:rFonts w:ascii="DFKai-SB" w:eastAsia="DFKai-SB" w:hAnsi="DFKai-SB" w:cs="DFKai-SB"/>
          <w:sz w:val="24"/>
        </w:rPr>
        <w:t xml:space="preserve">巨觀系統光路圖 </w:t>
      </w:r>
      <w:r>
        <w:rPr>
          <w:rFonts w:ascii="Sabon" w:eastAsia="Sabon" w:hAnsi="Sabon" w:cs="Sabon"/>
          <w:sz w:val="24"/>
        </w:rPr>
        <w:t>. . . . . . . . . . . . . . . . . . . . . . . . . . . . .</w:t>
      </w:r>
      <w:r>
        <w:rPr>
          <w:rFonts w:ascii="Sabon" w:eastAsia="Sabon" w:hAnsi="Sabon" w:cs="Sabon"/>
          <w:sz w:val="24"/>
        </w:rPr>
        <w:tab/>
        <w:t>7</w:t>
      </w:r>
    </w:p>
    <w:p w14:paraId="1F664C62" w14:textId="77777777" w:rsidR="00541743" w:rsidRDefault="006A0871">
      <w:pPr>
        <w:numPr>
          <w:ilvl w:val="0"/>
          <w:numId w:val="1"/>
        </w:numPr>
        <w:ind w:hanging="550"/>
      </w:pPr>
      <w:r>
        <w:rPr>
          <w:rFonts w:ascii="DFKai-SB" w:eastAsia="DFKai-SB" w:hAnsi="DFKai-SB" w:cs="DFKai-SB"/>
          <w:sz w:val="24"/>
        </w:rPr>
        <w:t xml:space="preserve">第一階段系統樣貌 </w:t>
      </w:r>
      <w:r>
        <w:rPr>
          <w:rFonts w:ascii="Sabon" w:eastAsia="Sabon" w:hAnsi="Sabon" w:cs="Sabon"/>
          <w:sz w:val="24"/>
        </w:rPr>
        <w:t>. . . . . . . . . . . . . . . . . . . . . . . . . . .</w:t>
      </w:r>
      <w:r>
        <w:rPr>
          <w:rFonts w:ascii="Sabon" w:eastAsia="Sabon" w:hAnsi="Sabon" w:cs="Sabon"/>
          <w:sz w:val="24"/>
        </w:rPr>
        <w:tab/>
        <w:t>8</w:t>
      </w:r>
    </w:p>
    <w:p w14:paraId="328D10C3" w14:textId="77777777" w:rsidR="00541743" w:rsidRDefault="006A0871">
      <w:pPr>
        <w:numPr>
          <w:ilvl w:val="0"/>
          <w:numId w:val="1"/>
        </w:numPr>
        <w:ind w:hanging="550"/>
      </w:pPr>
      <w:r>
        <w:rPr>
          <w:rFonts w:ascii="Sabon" w:eastAsia="Sabon" w:hAnsi="Sabon" w:cs="Sabon"/>
          <w:sz w:val="24"/>
        </w:rPr>
        <w:t>The order blocking filter. . . . . . . . . . . . . . . . . . . . . . . . .</w:t>
      </w:r>
      <w:r>
        <w:rPr>
          <w:rFonts w:ascii="Sabon" w:eastAsia="Sabon" w:hAnsi="Sabon" w:cs="Sabon"/>
          <w:sz w:val="24"/>
        </w:rPr>
        <w:tab/>
        <w:t>8</w:t>
      </w:r>
    </w:p>
    <w:p w14:paraId="68C8D56A" w14:textId="77777777" w:rsidR="00541743" w:rsidRDefault="006A0871">
      <w:pPr>
        <w:numPr>
          <w:ilvl w:val="0"/>
          <w:numId w:val="1"/>
        </w:numPr>
        <w:ind w:hanging="550"/>
      </w:pPr>
      <w:r>
        <w:rPr>
          <w:rFonts w:ascii="DFKai-SB" w:eastAsia="DFKai-SB" w:hAnsi="DFKai-SB" w:cs="DFKai-SB"/>
          <w:sz w:val="24"/>
        </w:rPr>
        <w:t xml:space="preserve">三維影像的接合 </w:t>
      </w:r>
      <w:r>
        <w:rPr>
          <w:rFonts w:ascii="Sabon" w:eastAsia="Sabon" w:hAnsi="Sabon" w:cs="Sabon"/>
          <w:sz w:val="24"/>
        </w:rPr>
        <w:t>. . . . . . . . . . . . . . . . . . . . . . . . . . . . .</w:t>
      </w:r>
      <w:r>
        <w:rPr>
          <w:rFonts w:ascii="Sabon" w:eastAsia="Sabon" w:hAnsi="Sabon" w:cs="Sabon"/>
          <w:sz w:val="24"/>
        </w:rPr>
        <w:tab/>
        <w:t>10</w:t>
      </w:r>
    </w:p>
    <w:p w14:paraId="7BB035C5" w14:textId="77777777" w:rsidR="00541743" w:rsidRDefault="006A0871">
      <w:pPr>
        <w:numPr>
          <w:ilvl w:val="0"/>
          <w:numId w:val="1"/>
        </w:numPr>
        <w:ind w:hanging="550"/>
      </w:pPr>
      <w:r>
        <w:rPr>
          <w:rFonts w:ascii="DFKai-SB" w:eastAsia="DFKai-SB" w:hAnsi="DFKai-SB" w:cs="DFKai-SB"/>
          <w:sz w:val="24"/>
        </w:rPr>
        <w:t xml:space="preserve">網格的線掃描影像 </w:t>
      </w:r>
      <w:r>
        <w:rPr>
          <w:rFonts w:ascii="Sabon" w:eastAsia="Sabon" w:hAnsi="Sabon" w:cs="Sabon"/>
          <w:sz w:val="24"/>
        </w:rPr>
        <w:t>. . . . . . . . . . . . . . . . . . . . . . . . . . .</w:t>
      </w:r>
      <w:r>
        <w:rPr>
          <w:rFonts w:ascii="Sabon" w:eastAsia="Sabon" w:hAnsi="Sabon" w:cs="Sabon"/>
          <w:sz w:val="24"/>
        </w:rPr>
        <w:tab/>
        <w:t>11</w:t>
      </w:r>
    </w:p>
    <w:p w14:paraId="320BC6D8" w14:textId="2D209881" w:rsidR="00541743" w:rsidRDefault="006A0871">
      <w:pPr>
        <w:numPr>
          <w:ilvl w:val="0"/>
          <w:numId w:val="1"/>
        </w:numPr>
        <w:ind w:hanging="550"/>
      </w:pPr>
      <w:r>
        <w:rPr>
          <w:rFonts w:ascii="DFKai-SB" w:eastAsia="DFKai-SB" w:hAnsi="DFKai-SB" w:cs="DFKai-SB"/>
          <w:sz w:val="24"/>
        </w:rPr>
        <w:t xml:space="preserve">以 </w:t>
      </w:r>
      <w:r>
        <w:rPr>
          <w:rFonts w:ascii="Sabon" w:eastAsia="Sabon" w:hAnsi="Sabon" w:cs="Sabon"/>
          <w:sz w:val="24"/>
        </w:rPr>
        <w:t xml:space="preserve">cal-2000 </w:t>
      </w:r>
      <w:ins w:id="150" w:author="ULS Lab" w:date="2022-03-24T17:52:00Z">
        <w:r w:rsidR="00A6266F" w:rsidRPr="00A6266F">
          <w:rPr>
            <w:rFonts w:ascii="DFKai-SB" w:eastAsia="DFKai-SB" w:hAnsi="DFKai-SB" w:cs="Sabon" w:hint="eastAsia"/>
            <w:sz w:val="24"/>
          </w:rPr>
          <w:t>標準</w:t>
        </w:r>
      </w:ins>
      <w:ins w:id="151" w:author="MH" w:date="2022-03-29T04:12:00Z">
        <w:r w:rsidR="00F3222B">
          <w:rPr>
            <w:rFonts w:ascii="DFKai-SB" w:eastAsia="DFKai-SB" w:hAnsi="DFKai-SB" w:cs="Sabon" w:hint="eastAsia"/>
            <w:sz w:val="24"/>
          </w:rPr>
          <w:t>光源</w:t>
        </w:r>
      </w:ins>
      <w:r>
        <w:rPr>
          <w:rFonts w:ascii="DFKai-SB" w:eastAsia="DFKai-SB" w:hAnsi="DFKai-SB" w:cs="DFKai-SB"/>
          <w:sz w:val="24"/>
        </w:rPr>
        <w:t xml:space="preserve">進行光譜校正 </w:t>
      </w:r>
      <w:r>
        <w:rPr>
          <w:rFonts w:ascii="Sabon" w:eastAsia="Sabon" w:hAnsi="Sabon" w:cs="Sabon"/>
          <w:sz w:val="24"/>
        </w:rPr>
        <w:t>. . . . . . . . . . . . . . . . . . . . . . .</w:t>
      </w:r>
      <w:r>
        <w:rPr>
          <w:rFonts w:ascii="Sabon" w:eastAsia="Sabon" w:hAnsi="Sabon" w:cs="Sabon"/>
          <w:sz w:val="24"/>
        </w:rPr>
        <w:tab/>
        <w:t>12</w:t>
      </w:r>
    </w:p>
    <w:p w14:paraId="08D8251D" w14:textId="77777777" w:rsidR="00541743" w:rsidRDefault="006A0871">
      <w:pPr>
        <w:numPr>
          <w:ilvl w:val="0"/>
          <w:numId w:val="1"/>
        </w:numPr>
        <w:ind w:hanging="550"/>
      </w:pPr>
      <w:r>
        <w:rPr>
          <w:rFonts w:ascii="DFKai-SB" w:eastAsia="DFKai-SB" w:hAnsi="DFKai-SB" w:cs="DFKai-SB"/>
          <w:sz w:val="24"/>
        </w:rPr>
        <w:t xml:space="preserve">波長軸校正減量線 </w:t>
      </w:r>
      <w:r>
        <w:rPr>
          <w:rFonts w:ascii="Sabon" w:eastAsia="Sabon" w:hAnsi="Sabon" w:cs="Sabon"/>
          <w:sz w:val="24"/>
        </w:rPr>
        <w:t>. . . . . . . . . . . . . . . . . . . . . . . . . . .</w:t>
      </w:r>
      <w:r>
        <w:rPr>
          <w:rFonts w:ascii="Sabon" w:eastAsia="Sabon" w:hAnsi="Sabon" w:cs="Sabon"/>
          <w:sz w:val="24"/>
        </w:rPr>
        <w:tab/>
        <w:t>13</w:t>
      </w:r>
    </w:p>
    <w:p w14:paraId="67147870" w14:textId="77777777" w:rsidR="00541743" w:rsidRDefault="006A0871">
      <w:pPr>
        <w:numPr>
          <w:ilvl w:val="0"/>
          <w:numId w:val="1"/>
        </w:numPr>
        <w:ind w:hanging="550"/>
      </w:pPr>
      <w:r>
        <w:rPr>
          <w:rFonts w:ascii="DFKai-SB" w:eastAsia="DFKai-SB" w:hAnsi="DFKai-SB" w:cs="DFKai-SB"/>
          <w:sz w:val="24"/>
        </w:rPr>
        <w:t xml:space="preserve">微觀系統光路圖 </w:t>
      </w:r>
      <w:r>
        <w:rPr>
          <w:rFonts w:ascii="Sabon" w:eastAsia="Sabon" w:hAnsi="Sabon" w:cs="Sabon"/>
          <w:sz w:val="24"/>
        </w:rPr>
        <w:t>. . . . . . . . . . . . . . . . . . . . . . . . . . . . .</w:t>
      </w:r>
      <w:r>
        <w:rPr>
          <w:rFonts w:ascii="Sabon" w:eastAsia="Sabon" w:hAnsi="Sabon" w:cs="Sabon"/>
          <w:sz w:val="24"/>
        </w:rPr>
        <w:tab/>
        <w:t>14</w:t>
      </w:r>
    </w:p>
    <w:p w14:paraId="175D55A7" w14:textId="77777777" w:rsidR="00541743" w:rsidRDefault="006A0871">
      <w:pPr>
        <w:numPr>
          <w:ilvl w:val="0"/>
          <w:numId w:val="1"/>
        </w:numPr>
        <w:ind w:hanging="550"/>
      </w:pPr>
      <w:r>
        <w:rPr>
          <w:rFonts w:ascii="DFKai-SB" w:eastAsia="DFKai-SB" w:hAnsi="DFKai-SB" w:cs="DFKai-SB"/>
          <w:sz w:val="24"/>
        </w:rPr>
        <w:t xml:space="preserve">第二階段系統樣貌 </w:t>
      </w:r>
      <w:r>
        <w:rPr>
          <w:rFonts w:ascii="Sabon" w:eastAsia="Sabon" w:hAnsi="Sabon" w:cs="Sabon"/>
          <w:sz w:val="24"/>
        </w:rPr>
        <w:t>. . . . . . . . . . . . . . . . . . . . . . . . . . .</w:t>
      </w:r>
      <w:r>
        <w:rPr>
          <w:rFonts w:ascii="Sabon" w:eastAsia="Sabon" w:hAnsi="Sabon" w:cs="Sabon"/>
          <w:sz w:val="24"/>
        </w:rPr>
        <w:tab/>
        <w:t>14</w:t>
      </w:r>
    </w:p>
    <w:p w14:paraId="72ABAFE5" w14:textId="77777777" w:rsidR="00541743" w:rsidRDefault="006A0871">
      <w:pPr>
        <w:numPr>
          <w:ilvl w:val="0"/>
          <w:numId w:val="1"/>
        </w:numPr>
        <w:ind w:hanging="550"/>
      </w:pPr>
      <w:r>
        <w:rPr>
          <w:rFonts w:ascii="DFKai-SB" w:eastAsia="DFKai-SB" w:hAnsi="DFKai-SB" w:cs="DFKai-SB"/>
          <w:sz w:val="24"/>
        </w:rPr>
        <w:t xml:space="preserve">不同白光照明下的高光譜影像均勻程度比較 </w:t>
      </w:r>
      <w:r>
        <w:rPr>
          <w:rFonts w:ascii="Sabon" w:eastAsia="Sabon" w:hAnsi="Sabon" w:cs="Sabon"/>
          <w:sz w:val="24"/>
        </w:rPr>
        <w:t>. . . . . . . . . . . . .</w:t>
      </w:r>
      <w:r>
        <w:rPr>
          <w:rFonts w:ascii="Sabon" w:eastAsia="Sabon" w:hAnsi="Sabon" w:cs="Sabon"/>
          <w:sz w:val="24"/>
        </w:rPr>
        <w:tab/>
        <w:t>15</w:t>
      </w:r>
    </w:p>
    <w:p w14:paraId="3F87E84A" w14:textId="77777777" w:rsidR="00541743" w:rsidRDefault="006A0871">
      <w:pPr>
        <w:numPr>
          <w:ilvl w:val="0"/>
          <w:numId w:val="1"/>
        </w:numPr>
        <w:ind w:hanging="550"/>
      </w:pPr>
      <w:r>
        <w:rPr>
          <w:rFonts w:ascii="DFKai-SB" w:eastAsia="DFKai-SB" w:hAnsi="DFKai-SB" w:cs="DFKai-SB"/>
          <w:sz w:val="24"/>
        </w:rPr>
        <w:t xml:space="preserve">最高亮度、匯聚於背焦面的照明情形 </w:t>
      </w:r>
      <w:r>
        <w:rPr>
          <w:rFonts w:ascii="Sabon" w:eastAsia="Sabon" w:hAnsi="Sabon" w:cs="Sabon"/>
          <w:sz w:val="24"/>
        </w:rPr>
        <w:t>. . . . . . . . . . . . . . . . .</w:t>
      </w:r>
      <w:r>
        <w:rPr>
          <w:rFonts w:ascii="Sabon" w:eastAsia="Sabon" w:hAnsi="Sabon" w:cs="Sabon"/>
          <w:sz w:val="24"/>
        </w:rPr>
        <w:tab/>
        <w:t>16</w:t>
      </w:r>
    </w:p>
    <w:p w14:paraId="5BE741B6" w14:textId="77777777" w:rsidR="00541743" w:rsidRDefault="006A0871">
      <w:pPr>
        <w:numPr>
          <w:ilvl w:val="0"/>
          <w:numId w:val="1"/>
        </w:numPr>
        <w:ind w:hanging="550"/>
      </w:pPr>
      <w:r>
        <w:rPr>
          <w:rFonts w:ascii="DFKai-SB" w:eastAsia="DFKai-SB" w:hAnsi="DFKai-SB" w:cs="DFKai-SB"/>
          <w:sz w:val="24"/>
        </w:rPr>
        <w:t xml:space="preserve">最高亮度、不匯聚於背焦面的照明情形 </w:t>
      </w:r>
      <w:r>
        <w:rPr>
          <w:rFonts w:ascii="Sabon" w:eastAsia="Sabon" w:hAnsi="Sabon" w:cs="Sabon"/>
          <w:sz w:val="24"/>
        </w:rPr>
        <w:t>. . . . . . . . . . . . . . . .</w:t>
      </w:r>
      <w:r>
        <w:rPr>
          <w:rFonts w:ascii="Sabon" w:eastAsia="Sabon" w:hAnsi="Sabon" w:cs="Sabon"/>
          <w:sz w:val="24"/>
        </w:rPr>
        <w:tab/>
        <w:t>16</w:t>
      </w:r>
    </w:p>
    <w:p w14:paraId="51D0D35C" w14:textId="77777777" w:rsidR="00541743" w:rsidRDefault="006A0871">
      <w:pPr>
        <w:numPr>
          <w:ilvl w:val="0"/>
          <w:numId w:val="1"/>
        </w:numPr>
        <w:ind w:hanging="550"/>
      </w:pPr>
      <w:r>
        <w:rPr>
          <w:rFonts w:ascii="DFKai-SB" w:eastAsia="DFKai-SB" w:hAnsi="DFKai-SB" w:cs="DFKai-SB"/>
          <w:sz w:val="24"/>
        </w:rPr>
        <w:t xml:space="preserve">較低亮度、匯聚於背焦面的照明情形 </w:t>
      </w:r>
      <w:r>
        <w:rPr>
          <w:rFonts w:ascii="Sabon" w:eastAsia="Sabon" w:hAnsi="Sabon" w:cs="Sabon"/>
          <w:sz w:val="24"/>
        </w:rPr>
        <w:t>. . . . . . . . . . . . . . . . .</w:t>
      </w:r>
      <w:r>
        <w:rPr>
          <w:rFonts w:ascii="Sabon" w:eastAsia="Sabon" w:hAnsi="Sabon" w:cs="Sabon"/>
          <w:sz w:val="24"/>
        </w:rPr>
        <w:tab/>
        <w:t>17</w:t>
      </w:r>
    </w:p>
    <w:p w14:paraId="53494E02" w14:textId="77777777" w:rsidR="00541743" w:rsidRDefault="006A0871">
      <w:pPr>
        <w:numPr>
          <w:ilvl w:val="0"/>
          <w:numId w:val="1"/>
        </w:numPr>
        <w:ind w:hanging="550"/>
      </w:pPr>
      <w:r>
        <w:rPr>
          <w:rFonts w:ascii="DFKai-SB" w:eastAsia="DFKai-SB" w:hAnsi="DFKai-SB" w:cs="DFKai-SB"/>
          <w:sz w:val="24"/>
        </w:rPr>
        <w:t xml:space="preserve">在影像模式下的軟體介面。 </w:t>
      </w:r>
      <w:r>
        <w:rPr>
          <w:rFonts w:ascii="Sabon" w:eastAsia="Sabon" w:hAnsi="Sabon" w:cs="Sabon"/>
          <w:sz w:val="24"/>
        </w:rPr>
        <w:t>. . . . . . . . . . . . . . . . . . . . . .</w:t>
      </w:r>
      <w:r>
        <w:rPr>
          <w:rFonts w:ascii="Sabon" w:eastAsia="Sabon" w:hAnsi="Sabon" w:cs="Sabon"/>
          <w:sz w:val="24"/>
        </w:rPr>
        <w:tab/>
        <w:t>20</w:t>
      </w:r>
    </w:p>
    <w:p w14:paraId="3E42778C" w14:textId="77777777" w:rsidR="00541743" w:rsidRDefault="006A0871">
      <w:pPr>
        <w:numPr>
          <w:ilvl w:val="0"/>
          <w:numId w:val="1"/>
        </w:numPr>
        <w:ind w:hanging="550"/>
      </w:pPr>
      <w:r>
        <w:rPr>
          <w:rFonts w:ascii="DFKai-SB" w:eastAsia="DFKai-SB" w:hAnsi="DFKai-SB" w:cs="DFKai-SB"/>
          <w:sz w:val="24"/>
        </w:rPr>
        <w:t xml:space="preserve">掃描時的軟體介面。 </w:t>
      </w:r>
      <w:r>
        <w:rPr>
          <w:rFonts w:ascii="Sabon" w:eastAsia="Sabon" w:hAnsi="Sabon" w:cs="Sabon"/>
          <w:sz w:val="24"/>
        </w:rPr>
        <w:t>. . . . . . . . . . . . . . . . . . . . . . . . . .</w:t>
      </w:r>
      <w:r>
        <w:rPr>
          <w:rFonts w:ascii="Sabon" w:eastAsia="Sabon" w:hAnsi="Sabon" w:cs="Sabon"/>
          <w:sz w:val="24"/>
        </w:rPr>
        <w:tab/>
        <w:t>20</w:t>
      </w:r>
    </w:p>
    <w:p w14:paraId="16F10104" w14:textId="77777777" w:rsidR="00541743" w:rsidRDefault="006A0871">
      <w:pPr>
        <w:numPr>
          <w:ilvl w:val="0"/>
          <w:numId w:val="1"/>
        </w:numPr>
        <w:ind w:hanging="550"/>
      </w:pPr>
      <w:r>
        <w:rPr>
          <w:rFonts w:ascii="Sabon" w:eastAsia="Sabon" w:hAnsi="Sabon" w:cs="Sabon"/>
          <w:sz w:val="24"/>
        </w:rPr>
        <w:t xml:space="preserve">ROI </w:t>
      </w:r>
      <w:r>
        <w:rPr>
          <w:rFonts w:ascii="DFKai-SB" w:eastAsia="DFKai-SB" w:hAnsi="DFKai-SB" w:cs="DFKai-SB"/>
          <w:sz w:val="24"/>
        </w:rPr>
        <w:t xml:space="preserve">框取功能。 </w:t>
      </w:r>
      <w:r>
        <w:rPr>
          <w:rFonts w:ascii="Sabon" w:eastAsia="Sabon" w:hAnsi="Sabon" w:cs="Sabon"/>
          <w:sz w:val="24"/>
        </w:rPr>
        <w:t>. . . . . . . . . . . . . . . . . . . . . . . . . . . .</w:t>
      </w:r>
      <w:r>
        <w:rPr>
          <w:rFonts w:ascii="Sabon" w:eastAsia="Sabon" w:hAnsi="Sabon" w:cs="Sabon"/>
          <w:sz w:val="24"/>
        </w:rPr>
        <w:tab/>
        <w:t>21</w:t>
      </w:r>
    </w:p>
    <w:p w14:paraId="36C0B10C" w14:textId="77777777" w:rsidR="00541743" w:rsidRDefault="006A0871">
      <w:pPr>
        <w:numPr>
          <w:ilvl w:val="0"/>
          <w:numId w:val="1"/>
        </w:numPr>
        <w:ind w:hanging="550"/>
      </w:pPr>
      <w:r>
        <w:rPr>
          <w:rFonts w:ascii="DFKai-SB" w:eastAsia="DFKai-SB" w:hAnsi="DFKai-SB" w:cs="DFKai-SB"/>
          <w:sz w:val="24"/>
        </w:rPr>
        <w:t xml:space="preserve">檢視反射率影像時的軟體介面。 </w:t>
      </w:r>
      <w:r>
        <w:rPr>
          <w:rFonts w:ascii="Sabon" w:eastAsia="Sabon" w:hAnsi="Sabon" w:cs="Sabon"/>
          <w:sz w:val="24"/>
        </w:rPr>
        <w:t>. . . . . . . . . . . . . . . . . . . .</w:t>
      </w:r>
      <w:r>
        <w:rPr>
          <w:rFonts w:ascii="Sabon" w:eastAsia="Sabon" w:hAnsi="Sabon" w:cs="Sabon"/>
          <w:sz w:val="24"/>
        </w:rPr>
        <w:tab/>
        <w:t>22</w:t>
      </w:r>
    </w:p>
    <w:p w14:paraId="1954F4D9" w14:textId="77777777" w:rsidR="00541743" w:rsidRDefault="006A0871">
      <w:pPr>
        <w:numPr>
          <w:ilvl w:val="0"/>
          <w:numId w:val="1"/>
        </w:numPr>
        <w:ind w:hanging="550"/>
      </w:pPr>
      <w:r>
        <w:rPr>
          <w:rFonts w:ascii="DFKai-SB" w:eastAsia="DFKai-SB" w:hAnsi="DFKai-SB" w:cs="DFKai-SB"/>
          <w:sz w:val="24"/>
        </w:rPr>
        <w:t xml:space="preserve">軟體會自行偵測硬體系統是否存在，並跳出說明警示。 </w:t>
      </w:r>
      <w:r>
        <w:rPr>
          <w:rFonts w:ascii="Sabon" w:eastAsia="Sabon" w:hAnsi="Sabon" w:cs="Sabon"/>
          <w:sz w:val="24"/>
        </w:rPr>
        <w:t>. . . . . . .</w:t>
      </w:r>
      <w:r>
        <w:rPr>
          <w:rFonts w:ascii="Sabon" w:eastAsia="Sabon" w:hAnsi="Sabon" w:cs="Sabon"/>
          <w:sz w:val="24"/>
        </w:rPr>
        <w:tab/>
        <w:t>27</w:t>
      </w:r>
    </w:p>
    <w:p w14:paraId="6B41FA5A" w14:textId="77777777" w:rsidR="00541743" w:rsidRDefault="006A0871">
      <w:pPr>
        <w:numPr>
          <w:ilvl w:val="0"/>
          <w:numId w:val="1"/>
        </w:numPr>
        <w:ind w:hanging="550"/>
      </w:pPr>
      <w:r>
        <w:rPr>
          <w:rFonts w:ascii="DFKai-SB" w:eastAsia="DFKai-SB" w:hAnsi="DFKai-SB" w:cs="DFKai-SB"/>
          <w:sz w:val="24"/>
        </w:rPr>
        <w:t xml:space="preserve">雷射螢光光譜的觀測 </w:t>
      </w:r>
      <w:r>
        <w:rPr>
          <w:rFonts w:ascii="Sabon" w:eastAsia="Sabon" w:hAnsi="Sabon" w:cs="Sabon"/>
          <w:sz w:val="24"/>
        </w:rPr>
        <w:t>. . . . . . . . . . . . . . . . . . . . . . . . . .</w:t>
      </w:r>
      <w:r>
        <w:rPr>
          <w:rFonts w:ascii="Sabon" w:eastAsia="Sabon" w:hAnsi="Sabon" w:cs="Sabon"/>
          <w:sz w:val="24"/>
        </w:rPr>
        <w:tab/>
        <w:t>29</w:t>
      </w:r>
    </w:p>
    <w:p w14:paraId="5D2E4083" w14:textId="77777777" w:rsidR="00541743" w:rsidRDefault="006A0871">
      <w:pPr>
        <w:numPr>
          <w:ilvl w:val="0"/>
          <w:numId w:val="1"/>
        </w:numPr>
        <w:ind w:hanging="550"/>
      </w:pPr>
      <w:r>
        <w:rPr>
          <w:rFonts w:ascii="DFKai-SB" w:eastAsia="DFKai-SB" w:hAnsi="DFKai-SB" w:cs="DFKai-SB"/>
          <w:sz w:val="24"/>
        </w:rPr>
        <w:t xml:space="preserve">以 </w:t>
      </w:r>
      <w:proofErr w:type="spellStart"/>
      <w:r>
        <w:rPr>
          <w:rFonts w:ascii="Sabon" w:eastAsia="Sabon" w:hAnsi="Sabon" w:cs="Sabon"/>
          <w:sz w:val="24"/>
        </w:rPr>
        <w:t>ImageJ</w:t>
      </w:r>
      <w:proofErr w:type="spellEnd"/>
      <w:r>
        <w:rPr>
          <w:rFonts w:ascii="Sabon" w:eastAsia="Sabon" w:hAnsi="Sabon" w:cs="Sabon"/>
          <w:sz w:val="24"/>
        </w:rPr>
        <w:t xml:space="preserve"> </w:t>
      </w:r>
      <w:r>
        <w:rPr>
          <w:rFonts w:ascii="DFKai-SB" w:eastAsia="DFKai-SB" w:hAnsi="DFKai-SB" w:cs="DFKai-SB"/>
          <w:sz w:val="24"/>
        </w:rPr>
        <w:t xml:space="preserve">平均過後的螢光高光譜影像 </w:t>
      </w:r>
      <w:r>
        <w:rPr>
          <w:rFonts w:ascii="Sabon" w:eastAsia="Sabon" w:hAnsi="Sabon" w:cs="Sabon"/>
          <w:sz w:val="24"/>
        </w:rPr>
        <w:t>. . . . . . . . . . . . . . . .</w:t>
      </w:r>
      <w:r>
        <w:rPr>
          <w:rFonts w:ascii="Sabon" w:eastAsia="Sabon" w:hAnsi="Sabon" w:cs="Sabon"/>
          <w:sz w:val="24"/>
        </w:rPr>
        <w:tab/>
        <w:t>30</w:t>
      </w:r>
    </w:p>
    <w:p w14:paraId="526DB822" w14:textId="77777777" w:rsidR="00541743" w:rsidRDefault="006A0871">
      <w:pPr>
        <w:numPr>
          <w:ilvl w:val="0"/>
          <w:numId w:val="1"/>
        </w:numPr>
        <w:ind w:hanging="550"/>
      </w:pPr>
      <w:r>
        <w:rPr>
          <w:rFonts w:ascii="DFKai-SB" w:eastAsia="DFKai-SB" w:hAnsi="DFKai-SB" w:cs="DFKai-SB"/>
          <w:sz w:val="24"/>
        </w:rPr>
        <w:t xml:space="preserve">螢光的高光譜影像 </w:t>
      </w:r>
      <w:r>
        <w:rPr>
          <w:rFonts w:ascii="Sabon" w:eastAsia="Sabon" w:hAnsi="Sabon" w:cs="Sabon"/>
          <w:sz w:val="24"/>
        </w:rPr>
        <w:t>. . . . . . . . . . . . . . . . . . . . . . . . . . .</w:t>
      </w:r>
      <w:r>
        <w:rPr>
          <w:rFonts w:ascii="Sabon" w:eastAsia="Sabon" w:hAnsi="Sabon" w:cs="Sabon"/>
          <w:sz w:val="24"/>
        </w:rPr>
        <w:tab/>
        <w:t>30</w:t>
      </w:r>
    </w:p>
    <w:p w14:paraId="563DC252" w14:textId="77777777" w:rsidR="00541743" w:rsidRDefault="006A0871">
      <w:pPr>
        <w:numPr>
          <w:ilvl w:val="0"/>
          <w:numId w:val="1"/>
        </w:numPr>
        <w:ind w:hanging="550"/>
      </w:pPr>
      <w:r>
        <w:rPr>
          <w:rFonts w:ascii="DFKai-SB" w:eastAsia="DFKai-SB" w:hAnsi="DFKai-SB" w:cs="DFKai-SB"/>
          <w:sz w:val="24"/>
        </w:rPr>
        <w:t xml:space="preserve">螢光的高光譜影像 </w:t>
      </w:r>
      <w:r>
        <w:rPr>
          <w:rFonts w:ascii="Sabon" w:eastAsia="Sabon" w:hAnsi="Sabon" w:cs="Sabon"/>
          <w:sz w:val="24"/>
        </w:rPr>
        <w:t>(526nm) . . . . . . . . . . . . . . . . . . . . . .</w:t>
      </w:r>
      <w:r>
        <w:rPr>
          <w:rFonts w:ascii="Sabon" w:eastAsia="Sabon" w:hAnsi="Sabon" w:cs="Sabon"/>
          <w:sz w:val="24"/>
        </w:rPr>
        <w:tab/>
        <w:t>30</w:t>
      </w:r>
    </w:p>
    <w:p w14:paraId="1A54B90E" w14:textId="77777777" w:rsidR="00541743" w:rsidRDefault="006A0871">
      <w:pPr>
        <w:numPr>
          <w:ilvl w:val="0"/>
          <w:numId w:val="1"/>
        </w:numPr>
        <w:ind w:hanging="550"/>
      </w:pPr>
      <w:r>
        <w:rPr>
          <w:rFonts w:ascii="DFKai-SB" w:eastAsia="DFKai-SB" w:hAnsi="DFKai-SB" w:cs="DFKai-SB"/>
          <w:sz w:val="24"/>
        </w:rPr>
        <w:t xml:space="preserve">反射光譜的觀測 </w:t>
      </w:r>
      <w:r>
        <w:rPr>
          <w:rFonts w:ascii="Sabon" w:eastAsia="Sabon" w:hAnsi="Sabon" w:cs="Sabon"/>
          <w:sz w:val="24"/>
        </w:rPr>
        <w:t>. . . . . . . . . . . . . . . . . . . . . . . . . . . . .</w:t>
      </w:r>
      <w:r>
        <w:rPr>
          <w:rFonts w:ascii="Sabon" w:eastAsia="Sabon" w:hAnsi="Sabon" w:cs="Sabon"/>
          <w:sz w:val="24"/>
        </w:rPr>
        <w:tab/>
        <w:t>31</w:t>
      </w:r>
    </w:p>
    <w:p w14:paraId="3F4C0BD4" w14:textId="77777777" w:rsidR="00541743" w:rsidRDefault="006A0871">
      <w:pPr>
        <w:numPr>
          <w:ilvl w:val="0"/>
          <w:numId w:val="1"/>
        </w:numPr>
        <w:ind w:hanging="550"/>
      </w:pPr>
      <w:r>
        <w:rPr>
          <w:rFonts w:ascii="DFKai-SB" w:eastAsia="DFKai-SB" w:hAnsi="DFKai-SB" w:cs="DFKai-SB"/>
          <w:sz w:val="24"/>
        </w:rPr>
        <w:t xml:space="preserve">白光的原始反射光譜影像，僅擷取約在 </w:t>
      </w:r>
      <w:r>
        <w:rPr>
          <w:rFonts w:ascii="Sabon" w:eastAsia="Sabon" w:hAnsi="Sabon" w:cs="Sabon"/>
          <w:sz w:val="24"/>
        </w:rPr>
        <w:t xml:space="preserve">628nm </w:t>
      </w:r>
      <w:r>
        <w:rPr>
          <w:rFonts w:ascii="DFKai-SB" w:eastAsia="DFKai-SB" w:hAnsi="DFKai-SB" w:cs="DFKai-SB"/>
          <w:sz w:val="24"/>
        </w:rPr>
        <w:t xml:space="preserve">下的樣品影像。 </w:t>
      </w:r>
      <w:r>
        <w:rPr>
          <w:rFonts w:ascii="Sabon" w:eastAsia="Sabon" w:hAnsi="Sabon" w:cs="Sabon"/>
          <w:sz w:val="24"/>
        </w:rPr>
        <w:t>. .</w:t>
      </w:r>
      <w:r>
        <w:rPr>
          <w:rFonts w:ascii="Sabon" w:eastAsia="Sabon" w:hAnsi="Sabon" w:cs="Sabon"/>
          <w:sz w:val="24"/>
        </w:rPr>
        <w:tab/>
        <w:t>32</w:t>
      </w:r>
    </w:p>
    <w:p w14:paraId="636E9144" w14:textId="77777777" w:rsidR="00541743" w:rsidRDefault="006A0871">
      <w:pPr>
        <w:numPr>
          <w:ilvl w:val="0"/>
          <w:numId w:val="1"/>
        </w:numPr>
        <w:ind w:hanging="550"/>
      </w:pPr>
      <w:r>
        <w:rPr>
          <w:rFonts w:ascii="DFKai-SB" w:eastAsia="DFKai-SB" w:hAnsi="DFKai-SB" w:cs="DFKai-SB"/>
          <w:sz w:val="24"/>
        </w:rPr>
        <w:t xml:space="preserve">白光的原始反射光譜影像，僅擷取約在 </w:t>
      </w:r>
      <w:r>
        <w:rPr>
          <w:rFonts w:ascii="Sabon" w:eastAsia="Sabon" w:hAnsi="Sabon" w:cs="Sabon"/>
          <w:sz w:val="24"/>
        </w:rPr>
        <w:t xml:space="preserve">526nm </w:t>
      </w:r>
      <w:r>
        <w:rPr>
          <w:rFonts w:ascii="DFKai-SB" w:eastAsia="DFKai-SB" w:hAnsi="DFKai-SB" w:cs="DFKai-SB"/>
          <w:sz w:val="24"/>
        </w:rPr>
        <w:t xml:space="preserve">下的樣品影像 </w:t>
      </w:r>
      <w:r>
        <w:rPr>
          <w:rFonts w:ascii="Sabon" w:eastAsia="Sabon" w:hAnsi="Sabon" w:cs="Sabon"/>
          <w:sz w:val="24"/>
        </w:rPr>
        <w:t>. . .</w:t>
      </w:r>
      <w:r>
        <w:rPr>
          <w:rFonts w:ascii="Sabon" w:eastAsia="Sabon" w:hAnsi="Sabon" w:cs="Sabon"/>
          <w:sz w:val="24"/>
        </w:rPr>
        <w:tab/>
        <w:t>32</w:t>
      </w:r>
    </w:p>
    <w:p w14:paraId="23C7C1F6" w14:textId="77777777" w:rsidR="00541743" w:rsidRDefault="006A0871">
      <w:pPr>
        <w:numPr>
          <w:ilvl w:val="0"/>
          <w:numId w:val="1"/>
        </w:numPr>
        <w:ind w:hanging="550"/>
      </w:pPr>
      <w:r>
        <w:rPr>
          <w:rFonts w:ascii="DFKai-SB" w:eastAsia="DFKai-SB" w:hAnsi="DFKai-SB" w:cs="DFKai-SB"/>
          <w:sz w:val="24"/>
        </w:rPr>
        <w:t xml:space="preserve">背焦面影像系統光路圖 </w:t>
      </w:r>
      <w:r>
        <w:rPr>
          <w:rFonts w:ascii="Sabon" w:eastAsia="Sabon" w:hAnsi="Sabon" w:cs="Sabon"/>
          <w:sz w:val="24"/>
        </w:rPr>
        <w:t>. . . . . . . . . . . . . . . . . . . . . . . . .</w:t>
      </w:r>
      <w:r>
        <w:rPr>
          <w:rFonts w:ascii="Sabon" w:eastAsia="Sabon" w:hAnsi="Sabon" w:cs="Sabon"/>
          <w:sz w:val="24"/>
        </w:rPr>
        <w:tab/>
        <w:t>33</w:t>
      </w:r>
    </w:p>
    <w:p w14:paraId="4168AF31" w14:textId="77777777" w:rsidR="00541743" w:rsidRDefault="006A0871">
      <w:pPr>
        <w:numPr>
          <w:ilvl w:val="0"/>
          <w:numId w:val="1"/>
        </w:numPr>
        <w:ind w:hanging="550"/>
      </w:pPr>
      <w:r>
        <w:rPr>
          <w:rFonts w:ascii="Sabon" w:eastAsia="Sabon" w:hAnsi="Sabon" w:cs="Sabon"/>
          <w:sz w:val="24"/>
        </w:rPr>
        <w:t xml:space="preserve">300 grooves/mm grating </w:t>
      </w:r>
      <w:r>
        <w:rPr>
          <w:rFonts w:ascii="DFKai-SB" w:eastAsia="DFKai-SB" w:hAnsi="DFKai-SB" w:cs="DFKai-SB"/>
          <w:sz w:val="24"/>
        </w:rPr>
        <w:t xml:space="preserve">的影像 </w:t>
      </w:r>
      <w:r>
        <w:rPr>
          <w:rFonts w:ascii="Sabon" w:eastAsia="Sabon" w:hAnsi="Sabon" w:cs="Sabon"/>
          <w:sz w:val="24"/>
        </w:rPr>
        <w:t>. . . . . . . . . . . . . . . . . . . .</w:t>
      </w:r>
      <w:r>
        <w:rPr>
          <w:rFonts w:ascii="Sabon" w:eastAsia="Sabon" w:hAnsi="Sabon" w:cs="Sabon"/>
          <w:sz w:val="24"/>
        </w:rPr>
        <w:tab/>
        <w:t>34</w:t>
      </w:r>
    </w:p>
    <w:p w14:paraId="6815C6D0" w14:textId="77777777" w:rsidR="00541743" w:rsidRDefault="006A0871">
      <w:pPr>
        <w:numPr>
          <w:ilvl w:val="0"/>
          <w:numId w:val="1"/>
        </w:numPr>
        <w:ind w:hanging="550"/>
      </w:pPr>
      <w:r>
        <w:rPr>
          <w:rFonts w:ascii="Sabon" w:eastAsia="Sabon" w:hAnsi="Sabon" w:cs="Sabon"/>
          <w:sz w:val="24"/>
        </w:rPr>
        <w:t xml:space="preserve">500 grooves/mm grating </w:t>
      </w:r>
      <w:r>
        <w:rPr>
          <w:rFonts w:ascii="DFKai-SB" w:eastAsia="DFKai-SB" w:hAnsi="DFKai-SB" w:cs="DFKai-SB"/>
          <w:sz w:val="24"/>
        </w:rPr>
        <w:t xml:space="preserve">的背焦面影像 </w:t>
      </w:r>
      <w:r>
        <w:rPr>
          <w:rFonts w:ascii="Sabon" w:eastAsia="Sabon" w:hAnsi="Sabon" w:cs="Sabon"/>
          <w:sz w:val="24"/>
        </w:rPr>
        <w:t>. . . . . . . . . . . . . . . .</w:t>
      </w:r>
      <w:r>
        <w:rPr>
          <w:rFonts w:ascii="Sabon" w:eastAsia="Sabon" w:hAnsi="Sabon" w:cs="Sabon"/>
          <w:sz w:val="24"/>
        </w:rPr>
        <w:tab/>
        <w:t>35</w:t>
      </w:r>
    </w:p>
    <w:p w14:paraId="2678F580" w14:textId="77777777" w:rsidR="00541743" w:rsidRDefault="006A0871">
      <w:r>
        <w:rPr>
          <w:rFonts w:ascii="Microsoft JhengHei" w:eastAsia="Microsoft JhengHei" w:hAnsi="Microsoft JhengHei" w:cs="Microsoft JhengHei"/>
          <w:b/>
          <w:sz w:val="34"/>
        </w:rPr>
        <w:lastRenderedPageBreak/>
        <w:t>表格目錄</w:t>
      </w:r>
    </w:p>
    <w:p w14:paraId="096F0479" w14:textId="77777777" w:rsidR="00541743" w:rsidRDefault="006A0871">
      <w:pPr>
        <w:numPr>
          <w:ilvl w:val="0"/>
          <w:numId w:val="2"/>
        </w:numPr>
        <w:ind w:hanging="550"/>
      </w:pPr>
      <w:r>
        <w:rPr>
          <w:rFonts w:ascii="DFKai-SB" w:eastAsia="DFKai-SB" w:hAnsi="DFKai-SB" w:cs="DFKai-SB"/>
          <w:sz w:val="24"/>
        </w:rPr>
        <w:t xml:space="preserve">影像設定對掃描時間的影響。 </w:t>
      </w:r>
      <w:r>
        <w:rPr>
          <w:rFonts w:ascii="Sabon" w:eastAsia="Sabon" w:hAnsi="Sabon" w:cs="Sabon"/>
          <w:sz w:val="24"/>
        </w:rPr>
        <w:t>. . . . . . . . . . . . . . . . . . . . .</w:t>
      </w:r>
      <w:r>
        <w:rPr>
          <w:rFonts w:ascii="Sabon" w:eastAsia="Sabon" w:hAnsi="Sabon" w:cs="Sabon"/>
          <w:sz w:val="24"/>
        </w:rPr>
        <w:tab/>
        <w:t>24</w:t>
      </w:r>
    </w:p>
    <w:p w14:paraId="030B48B0" w14:textId="77777777" w:rsidR="00541743" w:rsidRDefault="006A0871">
      <w:pPr>
        <w:numPr>
          <w:ilvl w:val="0"/>
          <w:numId w:val="2"/>
        </w:numPr>
        <w:ind w:hanging="550"/>
      </w:pPr>
      <w:r>
        <w:rPr>
          <w:rFonts w:ascii="DFKai-SB" w:eastAsia="DFKai-SB" w:hAnsi="DFKai-SB" w:cs="DFKai-SB"/>
          <w:sz w:val="24"/>
        </w:rPr>
        <w:t xml:space="preserve">新增的影像資料標籤。 </w:t>
      </w:r>
      <w:r>
        <w:rPr>
          <w:rFonts w:ascii="Sabon" w:eastAsia="Sabon" w:hAnsi="Sabon" w:cs="Sabon"/>
          <w:sz w:val="24"/>
        </w:rPr>
        <w:t>. . . . . . . . . . . . . . . . . . . . . . . . .</w:t>
      </w:r>
      <w:r>
        <w:rPr>
          <w:rFonts w:ascii="Sabon" w:eastAsia="Sabon" w:hAnsi="Sabon" w:cs="Sabon"/>
          <w:sz w:val="24"/>
        </w:rPr>
        <w:tab/>
        <w:t>27</w:t>
      </w:r>
    </w:p>
    <w:p w14:paraId="62F03A4A" w14:textId="77777777" w:rsidR="00541743" w:rsidRDefault="00541743">
      <w:pPr>
        <w:sectPr w:rsidR="00541743">
          <w:footerReference w:type="even" r:id="rId10"/>
          <w:footerReference w:type="default" r:id="rId11"/>
          <w:footerReference w:type="first" r:id="rId12"/>
          <w:pgSz w:w="11906" w:h="16838"/>
          <w:pgMar w:top="1072" w:right="1597" w:bottom="1561" w:left="1701" w:header="720" w:footer="946" w:gutter="0"/>
          <w:pgNumType w:fmt="lowerRoman"/>
          <w:cols w:space="720"/>
        </w:sectPr>
      </w:pPr>
    </w:p>
    <w:p w14:paraId="34F9051F" w14:textId="2F178192" w:rsidR="00541743" w:rsidRDefault="006A0871">
      <w:pPr>
        <w:pStyle w:val="Heading1"/>
        <w:ind w:left="-5"/>
      </w:pPr>
      <w:bookmarkStart w:id="152" w:name="_Toc32277"/>
      <w:r>
        <w:rPr>
          <w:rFonts w:ascii="Sabon" w:eastAsia="Sabon" w:hAnsi="Sabon" w:cs="Sabon"/>
        </w:rPr>
        <w:lastRenderedPageBreak/>
        <w:t xml:space="preserve">1 </w:t>
      </w:r>
      <w:r>
        <w:t>前言與研究目的</w:t>
      </w:r>
      <w:bookmarkEnd w:id="152"/>
    </w:p>
    <w:p w14:paraId="504657BE" w14:textId="77777777" w:rsidR="00541743" w:rsidRDefault="006A0871">
      <w:pPr>
        <w:spacing w:after="5" w:line="325" w:lineRule="auto"/>
        <w:ind w:left="-5" w:right="396" w:hanging="10"/>
        <w:jc w:val="both"/>
      </w:pPr>
      <w:r>
        <w:rPr>
          <w:rFonts w:ascii="DFKai-SB" w:eastAsia="DFKai-SB" w:hAnsi="DFKai-SB" w:cs="DFKai-SB"/>
          <w:sz w:val="24"/>
        </w:rPr>
        <w:t xml:space="preserve">傳統的光譜量測技術，在光譜儀中，被展開的樣品光譜多半以單點的線性光譜 </w:t>
      </w:r>
      <w:r>
        <w:rPr>
          <w:rFonts w:ascii="Sabon" w:eastAsia="Sabon" w:hAnsi="Sabon" w:cs="Sabon"/>
          <w:sz w:val="24"/>
        </w:rPr>
        <w:t xml:space="preserve">(spectrum) </w:t>
      </w:r>
      <w:r>
        <w:rPr>
          <w:rFonts w:ascii="DFKai-SB" w:eastAsia="DFKai-SB" w:hAnsi="DFKai-SB" w:cs="DFKai-SB"/>
          <w:sz w:val="24"/>
        </w:rPr>
        <w:t xml:space="preserve">呈現，記錄其在各個波長的訊號強度。對於由單一物質組成的均勻樣品，這樣的觀測方式相當有效率，但觀測者若想了解樣品在不同位置上的光譜性質差異，則必須對樣品的每個位置分別進行光譜展開，才能建立出一張含有位置訊息的光譜影像 </w:t>
      </w:r>
      <w:r>
        <w:rPr>
          <w:rFonts w:ascii="Sabon" w:eastAsia="Sabon" w:hAnsi="Sabon" w:cs="Sabon"/>
          <w:sz w:val="24"/>
        </w:rPr>
        <w:t xml:space="preserve">(spectral image) </w:t>
      </w:r>
      <w:r>
        <w:rPr>
          <w:rFonts w:ascii="DFKai-SB" w:eastAsia="DFKai-SB" w:hAnsi="DFKai-SB" w:cs="DFKai-SB"/>
          <w:sz w:val="24"/>
        </w:rPr>
        <w:t>。</w:t>
      </w:r>
    </w:p>
    <w:p w14:paraId="35A0F9ED" w14:textId="3F21324F" w:rsidR="00541743" w:rsidRDefault="006A0871">
      <w:pPr>
        <w:spacing w:after="4" w:line="312" w:lineRule="auto"/>
        <w:ind w:left="-15" w:right="172" w:firstLine="359"/>
      </w:pPr>
      <w:r>
        <w:rPr>
          <w:rFonts w:ascii="DFKai-SB" w:eastAsia="DFKai-SB" w:hAnsi="DFKai-SB" w:cs="DFKai-SB"/>
          <w:sz w:val="24"/>
        </w:rPr>
        <w:t>而高光譜影像技術，則是將帶有一維空間位置訊息的光譜資訊進行展開，能夠大幅減少光譜影像掃描所需的時間。舉例來說，在一個二維卡式座標中，傳統的雷射掃描共軛焦顯微鏡一次只能對「一個點」進行光譜展開，若要建立一張二維的光譜影像，就必須進行二維的「面掃描」；而我們欲採用的線掃描高光譜影像技術，則是每次對樣品上的「一條線」，將線上每個點之光譜一次性展開，因此，只要沿著與這條「掃描線」的垂直方向進行一維掃描，就能快速地完成一張二維區域的光譜影像，如此可大幅提升顯微光譜影像的量測速率。</w:t>
      </w:r>
    </w:p>
    <w:p w14:paraId="7BA0D422" w14:textId="73D43780" w:rsidR="00541743" w:rsidRDefault="006A0871">
      <w:pPr>
        <w:spacing w:after="4" w:line="312" w:lineRule="auto"/>
        <w:ind w:left="-15" w:right="172" w:firstLine="359"/>
      </w:pPr>
      <w:r>
        <w:rPr>
          <w:rFonts w:ascii="DFKai-SB" w:eastAsia="DFKai-SB" w:hAnsi="DFKai-SB" w:cs="DFKai-SB"/>
          <w:sz w:val="24"/>
        </w:rPr>
        <w:t>本研究即旨在建立一部完整的線掃描顯微高光譜影像系統，以提升新穎材料與樣品微結構的觀測效率。整個系統的建構，包括以電動載台作為掃描裝置進行各式操控，以及二維影像感測器的操作，還有系統光路架構的設計與開發調整。最核心者則是系統整合與軟體的使用者介面及功能，以完全自行撰寫的電腦程式來操控</w:t>
      </w:r>
      <w:ins w:id="153" w:author="ULS Lab" w:date="2022-03-28T18:15:00Z">
        <w:r w:rsidR="00B742A1" w:rsidRPr="00B742A1">
          <w:rPr>
            <w:rFonts w:ascii="DFKai-SB" w:eastAsia="DFKai-SB" w:hAnsi="DFKai-SB" w:cs="DFKai-SB" w:hint="eastAsia"/>
            <w:sz w:val="24"/>
          </w:rPr>
          <w:t>電動</w:t>
        </w:r>
      </w:ins>
      <w:r>
        <w:rPr>
          <w:rFonts w:ascii="DFKai-SB" w:eastAsia="DFKai-SB" w:hAnsi="DFKai-SB" w:cs="DFKai-SB"/>
          <w:sz w:val="24"/>
        </w:rPr>
        <w:t>載台、影像感測器，確保其之間的匹配，並且進行影像的接合及處理，最後並力求整體操作介面的易用性與功能性，</w:t>
      </w:r>
    </w:p>
    <w:p w14:paraId="63F710CA" w14:textId="77777777" w:rsidR="00541743" w:rsidRDefault="006A0871">
      <w:pPr>
        <w:spacing w:after="4" w:line="312" w:lineRule="auto"/>
        <w:ind w:left="-15" w:right="172" w:firstLine="359"/>
      </w:pPr>
      <w:r>
        <w:rPr>
          <w:rFonts w:ascii="DFKai-SB" w:eastAsia="DFKai-SB" w:hAnsi="DFKai-SB" w:cs="DFKai-SB"/>
          <w:sz w:val="24"/>
        </w:rPr>
        <w:t>除此之外，我們希望進一步拓展本系統對於不同樣品，包括新穎材料、生物組織、奈米結構等的觀測領域，因此也希望針對「動量域影像」</w:t>
      </w:r>
      <w:r>
        <w:rPr>
          <w:rFonts w:ascii="Sabon" w:eastAsia="Sabon" w:hAnsi="Sabon" w:cs="Sabon"/>
          <w:sz w:val="24"/>
        </w:rPr>
        <w:t xml:space="preserve">(Momentum Space Image) </w:t>
      </w:r>
      <w:r>
        <w:rPr>
          <w:rFonts w:ascii="DFKai-SB" w:eastAsia="DFKai-SB" w:hAnsi="DFKai-SB" w:cs="DFKai-SB"/>
          <w:sz w:val="24"/>
        </w:rPr>
        <w:t>的技術進行探討與整合，以期能建立一部具有多元光與物質反應</w:t>
      </w:r>
    </w:p>
    <w:p w14:paraId="184BF9B7" w14:textId="77777777" w:rsidR="00541743" w:rsidRDefault="006A0871">
      <w:pPr>
        <w:spacing w:after="548" w:line="337" w:lineRule="auto"/>
        <w:ind w:left="-5" w:right="395" w:hanging="10"/>
        <w:jc w:val="both"/>
      </w:pPr>
      <w:r>
        <w:rPr>
          <w:rFonts w:ascii="Sabon" w:eastAsia="Sabon" w:hAnsi="Sabon" w:cs="Sabon"/>
          <w:sz w:val="24"/>
        </w:rPr>
        <w:t xml:space="preserve">(Light-matter interaction) </w:t>
      </w:r>
      <w:r>
        <w:rPr>
          <w:rFonts w:ascii="DFKai-SB" w:eastAsia="DFKai-SB" w:hAnsi="DFKai-SB" w:cs="DFKai-SB"/>
          <w:sz w:val="24"/>
        </w:rPr>
        <w:t>觀測能力的影像系統。</w:t>
      </w:r>
    </w:p>
    <w:p w14:paraId="35B79D46" w14:textId="522C87DC" w:rsidR="00541743" w:rsidRDefault="006A0871">
      <w:pPr>
        <w:pStyle w:val="Heading1"/>
        <w:spacing w:after="369"/>
        <w:ind w:left="-5"/>
      </w:pPr>
      <w:bookmarkStart w:id="154" w:name="_Toc32278"/>
      <w:r>
        <w:rPr>
          <w:rFonts w:ascii="Sabon" w:eastAsia="Sabon" w:hAnsi="Sabon" w:cs="Sabon"/>
        </w:rPr>
        <w:t xml:space="preserve">2 </w:t>
      </w:r>
      <w:r>
        <w:t>原理探討與文獻回顧</w:t>
      </w:r>
      <w:bookmarkEnd w:id="154"/>
    </w:p>
    <w:p w14:paraId="60195E52" w14:textId="597A1F64" w:rsidR="00541743" w:rsidRDefault="006A0871">
      <w:pPr>
        <w:pStyle w:val="Heading2"/>
        <w:spacing w:after="231"/>
        <w:ind w:left="-5"/>
      </w:pPr>
      <w:bookmarkStart w:id="155" w:name="_Toc32279"/>
      <w:r>
        <w:rPr>
          <w:rFonts w:ascii="Sabon" w:eastAsia="Sabon" w:hAnsi="Sabon" w:cs="Sabon"/>
        </w:rPr>
        <w:t xml:space="preserve">2.1 </w:t>
      </w:r>
      <w:r>
        <w:t>線掃描高光譜影像技術的原理</w:t>
      </w:r>
      <w:bookmarkEnd w:id="155"/>
    </w:p>
    <w:p w14:paraId="48444C1A" w14:textId="77777777" w:rsidR="00541743" w:rsidRDefault="006A0871">
      <w:pPr>
        <w:spacing w:after="5" w:line="325" w:lineRule="auto"/>
        <w:ind w:left="-5" w:right="307" w:hanging="10"/>
        <w:jc w:val="both"/>
      </w:pPr>
      <w:r>
        <w:rPr>
          <w:rFonts w:ascii="DFKai-SB" w:eastAsia="DFKai-SB" w:hAnsi="DFKai-SB" w:cs="DFKai-SB"/>
          <w:sz w:val="24"/>
        </w:rPr>
        <w:t xml:space="preserve">本系統所採用的線掃描 </w:t>
      </w:r>
      <w:r>
        <w:rPr>
          <w:rFonts w:ascii="Sabon" w:eastAsia="Sabon" w:hAnsi="Sabon" w:cs="Sabon"/>
          <w:sz w:val="24"/>
        </w:rPr>
        <w:t xml:space="preserve">(Line scan or Push-broom) </w:t>
      </w:r>
      <w:r>
        <w:rPr>
          <w:rFonts w:ascii="DFKai-SB" w:eastAsia="DFKai-SB" w:hAnsi="DFKai-SB" w:cs="DFKai-SB"/>
          <w:sz w:val="24"/>
        </w:rPr>
        <w:t>高光譜影像原理，可以圖</w:t>
      </w:r>
      <w:r>
        <w:rPr>
          <w:rFonts w:ascii="Sabon" w:eastAsia="Sabon" w:hAnsi="Sabon" w:cs="Sabon"/>
          <w:sz w:val="24"/>
        </w:rPr>
        <w:t>1</w:t>
      </w:r>
      <w:r>
        <w:rPr>
          <w:rFonts w:ascii="DFKai-SB" w:eastAsia="DFKai-SB" w:hAnsi="DFKai-SB" w:cs="DFKai-SB"/>
          <w:sz w:val="24"/>
        </w:rPr>
        <w:t xml:space="preserve">來說明。首先，系統中包含一個簡單的光學顯微鏡，能搭配不同倍率的顯微物鏡使用，該光學顯微鏡會將樣品的像成在一部線光譜儀的入射狹縫上 </w:t>
      </w:r>
      <w:r>
        <w:rPr>
          <w:rFonts w:ascii="Sabon" w:eastAsia="Sabon" w:hAnsi="Sabon" w:cs="Sabon"/>
          <w:sz w:val="24"/>
        </w:rPr>
        <w:t>(</w:t>
      </w:r>
      <w:r>
        <w:rPr>
          <w:rFonts w:ascii="DFKai-SB" w:eastAsia="DFKai-SB" w:hAnsi="DFKai-SB" w:cs="DFKai-SB"/>
          <w:sz w:val="24"/>
        </w:rPr>
        <w:t xml:space="preserve">圖中的 </w:t>
      </w:r>
      <w:r>
        <w:rPr>
          <w:rFonts w:ascii="Sabon" w:eastAsia="Sabon" w:hAnsi="Sabon" w:cs="Sabon"/>
          <w:sz w:val="24"/>
        </w:rPr>
        <w:t>input slit)</w:t>
      </w:r>
      <w:r>
        <w:rPr>
          <w:rFonts w:ascii="DFKai-SB" w:eastAsia="DFKai-SB" w:hAnsi="DFKai-SB" w:cs="DFKai-SB"/>
          <w:sz w:val="24"/>
        </w:rPr>
        <w:t>，樣品位置不同時，狹縫上的像也會不同。狹縫上的影像即對應到樣品的「掃</w:t>
      </w:r>
      <w:r>
        <w:rPr>
          <w:rFonts w:ascii="DFKai-SB" w:eastAsia="DFKai-SB" w:hAnsi="DFKai-SB" w:cs="DFKai-SB"/>
          <w:sz w:val="24"/>
        </w:rPr>
        <w:lastRenderedPageBreak/>
        <w:t xml:space="preserve">描線」，而這部線光譜儀會同時對線上的每個位置進行光譜量測 </w:t>
      </w:r>
      <w:r>
        <w:rPr>
          <w:rFonts w:ascii="Sabon" w:eastAsia="Sabon" w:hAnsi="Sabon" w:cs="Sabon"/>
          <w:sz w:val="24"/>
        </w:rPr>
        <w:t>(</w:t>
      </w:r>
      <w:r>
        <w:rPr>
          <w:rFonts w:ascii="DFKai-SB" w:eastAsia="DFKai-SB" w:hAnsi="DFKai-SB" w:cs="DFKai-SB"/>
          <w:sz w:val="24"/>
        </w:rPr>
        <w:t xml:space="preserve">圖中的 </w:t>
      </w:r>
      <w:r>
        <w:rPr>
          <w:rFonts w:ascii="Sabon" w:eastAsia="Sabon" w:hAnsi="Sabon" w:cs="Sabon"/>
          <w:sz w:val="24"/>
        </w:rPr>
        <w:t xml:space="preserve">dispersion </w:t>
      </w:r>
      <w:r>
        <w:rPr>
          <w:rFonts w:ascii="DFKai-SB" w:eastAsia="DFKai-SB" w:hAnsi="DFKai-SB" w:cs="DFKai-SB"/>
          <w:sz w:val="24"/>
        </w:rPr>
        <w:t>示意</w:t>
      </w:r>
      <w:r>
        <w:rPr>
          <w:rFonts w:ascii="Sabon" w:eastAsia="Sabon" w:hAnsi="Sabon" w:cs="Sabon"/>
          <w:sz w:val="24"/>
        </w:rPr>
        <w:t>)</w:t>
      </w:r>
      <w:r>
        <w:rPr>
          <w:rFonts w:ascii="DFKai-SB" w:eastAsia="DFKai-SB" w:hAnsi="DFKai-SB" w:cs="DFKai-SB"/>
          <w:sz w:val="24"/>
        </w:rPr>
        <w:t xml:space="preserve">，數條光譜線會在影像感測器上形成一個二維影像 </w:t>
      </w:r>
      <w:r>
        <w:rPr>
          <w:rFonts w:ascii="Sabon" w:eastAsia="Sabon" w:hAnsi="Sabon" w:cs="Sabon"/>
          <w:sz w:val="24"/>
        </w:rPr>
        <w:t>(</w:t>
      </w:r>
      <w:r>
        <w:rPr>
          <w:rFonts w:ascii="DFKai-SB" w:eastAsia="DFKai-SB" w:hAnsi="DFKai-SB" w:cs="DFKai-SB"/>
          <w:sz w:val="24"/>
        </w:rPr>
        <w:t xml:space="preserve">即是圖中的 </w:t>
      </w:r>
      <w:r>
        <w:rPr>
          <w:rFonts w:ascii="Sabon" w:eastAsia="Sabon" w:hAnsi="Sabon" w:cs="Sabon"/>
          <w:sz w:val="24"/>
        </w:rPr>
        <w:t>on sensor image)</w:t>
      </w:r>
      <w:r>
        <w:rPr>
          <w:rFonts w:ascii="DFKai-SB" w:eastAsia="DFKai-SB" w:hAnsi="DFKai-SB" w:cs="DFKai-SB"/>
          <w:sz w:val="24"/>
        </w:rPr>
        <w:t xml:space="preserve">，其 </w:t>
      </w:r>
      <w:r>
        <w:rPr>
          <w:rFonts w:ascii="Sabon" w:eastAsia="Sabon" w:hAnsi="Sabon" w:cs="Sabon"/>
          <w:sz w:val="24"/>
        </w:rPr>
        <w:t xml:space="preserve">y </w:t>
      </w:r>
      <w:r>
        <w:rPr>
          <w:rFonts w:ascii="DFKai-SB" w:eastAsia="DFKai-SB" w:hAnsi="DFKai-SB" w:cs="DFKai-SB"/>
          <w:sz w:val="24"/>
        </w:rPr>
        <w:t xml:space="preserve">軸就是與狹縫同向的空間座標，其 </w:t>
      </w:r>
      <w:r>
        <w:rPr>
          <w:rFonts w:ascii="Sabon" w:eastAsia="Sabon" w:hAnsi="Sabon" w:cs="Sabon"/>
          <w:sz w:val="24"/>
        </w:rPr>
        <w:t xml:space="preserve">x </w:t>
      </w:r>
      <w:r>
        <w:rPr>
          <w:rFonts w:ascii="DFKai-SB" w:eastAsia="DFKai-SB" w:hAnsi="DFKai-SB" w:cs="DFKai-SB"/>
          <w:sz w:val="24"/>
        </w:rPr>
        <w:t>軸則是光譜的波長座標。</w:t>
      </w:r>
    </w:p>
    <w:p w14:paraId="7F2852E4" w14:textId="77777777" w:rsidR="00541743" w:rsidRDefault="006A0871">
      <w:pPr>
        <w:spacing w:after="278"/>
      </w:pPr>
      <w:r>
        <w:rPr>
          <w:noProof/>
          <w:lang w:val="en-MY" w:eastAsia="zh-CN"/>
        </w:rPr>
        <w:drawing>
          <wp:inline distT="0" distB="0" distL="0" distR="0" wp14:anchorId="7199B7B1" wp14:editId="3128F464">
            <wp:extent cx="5400013" cy="3240060"/>
            <wp:effectExtent l="0" t="0" r="0" b="0"/>
            <wp:docPr id="474" name="Picture 474"/>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13" cstate="print">
                      <a:extLst>
                        <a:ext uri="{28A0092B-C50C-407E-A947-70E740481C1C}">
                          <a14:useLocalDpi xmlns:a14="http://schemas.microsoft.com/office/drawing/2010/main"/>
                        </a:ext>
                      </a:extLst>
                    </a:blip>
                    <a:stretch>
                      <a:fillRect/>
                    </a:stretch>
                  </pic:blipFill>
                  <pic:spPr>
                    <a:xfrm>
                      <a:off x="0" y="0"/>
                      <a:ext cx="5400013" cy="3240060"/>
                    </a:xfrm>
                    <a:prstGeom prst="rect">
                      <a:avLst/>
                    </a:prstGeom>
                  </pic:spPr>
                </pic:pic>
              </a:graphicData>
            </a:graphic>
          </wp:inline>
        </w:drawing>
      </w:r>
    </w:p>
    <w:p w14:paraId="4900DFAD" w14:textId="77777777" w:rsidR="00541743" w:rsidRDefault="006A0871">
      <w:pPr>
        <w:pStyle w:val="Heading3"/>
        <w:spacing w:after="459"/>
        <w:ind w:right="410"/>
      </w:pPr>
      <w:r>
        <w:t xml:space="preserve">圖 </w:t>
      </w:r>
      <w:r>
        <w:rPr>
          <w:rFonts w:ascii="Sabon" w:eastAsia="Sabon" w:hAnsi="Sabon" w:cs="Sabon"/>
        </w:rPr>
        <w:t xml:space="preserve">1: </w:t>
      </w:r>
      <w:r>
        <w:t>線掃描高光譜影像的原理</w:t>
      </w:r>
    </w:p>
    <w:p w14:paraId="4191CA96" w14:textId="77777777" w:rsidR="00541743" w:rsidRDefault="006A0871">
      <w:pPr>
        <w:spacing w:after="410" w:line="325" w:lineRule="auto"/>
        <w:ind w:left="-15" w:right="396" w:firstLine="359"/>
        <w:jc w:val="both"/>
      </w:pPr>
      <w:r>
        <w:rPr>
          <w:rFonts w:ascii="DFKai-SB" w:eastAsia="DFKai-SB" w:hAnsi="DFKai-SB" w:cs="DFKai-SB"/>
          <w:sz w:val="24"/>
        </w:rPr>
        <w:t xml:space="preserve">透過這樣的影像系統，我們從影像感測器上擷取一張二維影像 </w:t>
      </w:r>
      <w:r>
        <w:rPr>
          <w:rFonts w:ascii="Sabon" w:eastAsia="Sabon" w:hAnsi="Sabon" w:cs="Sabon"/>
          <w:sz w:val="24"/>
        </w:rPr>
        <w:t>(on sensor image)</w:t>
      </w:r>
      <w:r>
        <w:rPr>
          <w:rFonts w:ascii="DFKai-SB" w:eastAsia="DFKai-SB" w:hAnsi="DFKai-SB" w:cs="DFKai-SB"/>
          <w:sz w:val="24"/>
        </w:rPr>
        <w:t xml:space="preserve">，就能得到樣品單線上數個不同位置的光譜，接著只要再對樣品進行單方向的移動掃描，就能將各處單線的光譜影像組合成一張完整的高光譜影像 </w:t>
      </w:r>
      <w:r>
        <w:rPr>
          <w:rFonts w:ascii="Sabon" w:eastAsia="Sabon" w:hAnsi="Sabon" w:cs="Sabon"/>
          <w:sz w:val="24"/>
        </w:rPr>
        <w:t>(</w:t>
      </w:r>
      <w:proofErr w:type="spellStart"/>
      <w:r>
        <w:rPr>
          <w:rFonts w:ascii="Sabon" w:eastAsia="Sabon" w:hAnsi="Sabon" w:cs="Sabon"/>
          <w:sz w:val="24"/>
        </w:rPr>
        <w:t>Hyperspectral</w:t>
      </w:r>
      <w:proofErr w:type="spellEnd"/>
      <w:r>
        <w:rPr>
          <w:rFonts w:ascii="Sabon" w:eastAsia="Sabon" w:hAnsi="Sabon" w:cs="Sabon"/>
          <w:sz w:val="24"/>
        </w:rPr>
        <w:t xml:space="preserve"> image)</w:t>
      </w:r>
      <w:r>
        <w:rPr>
          <w:rFonts w:ascii="DFKai-SB" w:eastAsia="DFKai-SB" w:hAnsi="DFKai-SB" w:cs="DFKai-SB"/>
          <w:sz w:val="24"/>
        </w:rPr>
        <w:t xml:space="preserve">。在本系統的設定下，將樣品沿著空間的 </w:t>
      </w:r>
      <w:r>
        <w:rPr>
          <w:rFonts w:ascii="Sabon" w:eastAsia="Sabon" w:hAnsi="Sabon" w:cs="Sabon"/>
          <w:sz w:val="24"/>
        </w:rPr>
        <w:t xml:space="preserve">x </w:t>
      </w:r>
      <w:r>
        <w:rPr>
          <w:rFonts w:ascii="DFKai-SB" w:eastAsia="DFKai-SB" w:hAnsi="DFKai-SB" w:cs="DFKai-SB"/>
          <w:sz w:val="24"/>
        </w:rPr>
        <w:t xml:space="preserve">軸移動，擷取每個 </w:t>
      </w:r>
      <w:r>
        <w:rPr>
          <w:rFonts w:ascii="Sabon" w:eastAsia="Sabon" w:hAnsi="Sabon" w:cs="Sabon"/>
          <w:sz w:val="24"/>
        </w:rPr>
        <w:t xml:space="preserve">x </w:t>
      </w:r>
      <w:r>
        <w:rPr>
          <w:rFonts w:ascii="DFKai-SB" w:eastAsia="DFKai-SB" w:hAnsi="DFKai-SB" w:cs="DFKai-SB"/>
          <w:sz w:val="24"/>
        </w:rPr>
        <w:t xml:space="preserve">座標上的線掃描影像後，透過軟體接合，即可得到整個樣品平面的光譜資訊。這樣的影像除了記錄樣品在二維空間的空間特徵外，也包含了每個空間位置的光譜特徵，因此實是一張三維的影像 </w:t>
      </w:r>
      <w:r>
        <w:rPr>
          <w:rFonts w:ascii="Sabon" w:eastAsia="Sabon" w:hAnsi="Sabon" w:cs="Sabon"/>
          <w:sz w:val="24"/>
        </w:rPr>
        <w:t>(Data cube)</w:t>
      </w:r>
      <w:r>
        <w:rPr>
          <w:rFonts w:ascii="DFKai-SB" w:eastAsia="DFKai-SB" w:hAnsi="DFKai-SB" w:cs="DFKai-SB"/>
          <w:sz w:val="24"/>
        </w:rPr>
        <w:t>。</w:t>
      </w:r>
    </w:p>
    <w:p w14:paraId="1115B510" w14:textId="00E24E33" w:rsidR="00541743" w:rsidRDefault="006A0871">
      <w:pPr>
        <w:pStyle w:val="Heading2"/>
        <w:ind w:left="-5"/>
      </w:pPr>
      <w:bookmarkStart w:id="156" w:name="_Toc32280"/>
      <w:r>
        <w:rPr>
          <w:rFonts w:ascii="Sabon" w:eastAsia="Sabon" w:hAnsi="Sabon" w:cs="Sabon"/>
        </w:rPr>
        <w:t xml:space="preserve">2.2 </w:t>
      </w:r>
      <w:r>
        <w:t>顯微高光譜影像的發展現況</w:t>
      </w:r>
      <w:bookmarkEnd w:id="156"/>
    </w:p>
    <w:p w14:paraId="08CFCEC1" w14:textId="7A7995FF" w:rsidR="00541743" w:rsidRDefault="006A0871">
      <w:pPr>
        <w:spacing w:after="5" w:line="325" w:lineRule="auto"/>
        <w:ind w:left="-5" w:right="396" w:hanging="10"/>
        <w:jc w:val="both"/>
      </w:pPr>
      <w:r>
        <w:rPr>
          <w:rFonts w:ascii="DFKai-SB" w:eastAsia="DFKai-SB" w:hAnsi="DFKai-SB" w:cs="DFKai-SB"/>
          <w:sz w:val="24"/>
        </w:rPr>
        <w:t>顯</w:t>
      </w:r>
      <w:ins w:id="157" w:author="ULS Lab" w:date="2022-03-28T18:23:00Z">
        <w:r w:rsidR="00557B32" w:rsidRPr="00557B32">
          <w:rPr>
            <w:rFonts w:ascii="DFKai-SB" w:eastAsia="DFKai-SB" w:hAnsi="DFKai-SB" w:cs="DFKai-SB" w:hint="eastAsia"/>
            <w:sz w:val="24"/>
          </w:rPr>
          <w:t>微</w:t>
        </w:r>
      </w:ins>
      <w:del w:id="158" w:author="ULS Lab" w:date="2022-03-28T18:23:00Z">
        <w:r w:rsidRPr="00557B32" w:rsidDel="00557B32">
          <w:rPr>
            <w:rFonts w:ascii="DFKai-SB" w:eastAsia="DFKai-SB" w:hAnsi="DFKai-SB" w:cs="DFKai-SB" w:hint="eastAsia"/>
            <w:sz w:val="24"/>
          </w:rPr>
          <w:delText>維</w:delText>
        </w:r>
      </w:del>
      <w:r>
        <w:rPr>
          <w:rFonts w:ascii="DFKai-SB" w:eastAsia="DFKai-SB" w:hAnsi="DFKai-SB" w:cs="DFKai-SB"/>
          <w:sz w:val="24"/>
        </w:rPr>
        <w:t>高光譜影像技術在研究領域的發展，涵蓋相當廣的層面。觀測的範圍從最常見的樣品螢光、</w:t>
      </w:r>
      <w:del w:id="159" w:author="ULS Lab" w:date="2022-03-28T18:23:00Z">
        <w:r w:rsidRPr="00557B32" w:rsidDel="00557B32">
          <w:rPr>
            <w:rFonts w:ascii="DFKai-SB" w:eastAsia="DFKai-SB" w:hAnsi="DFKai-SB" w:cs="DFKai-SB" w:hint="eastAsia"/>
            <w:sz w:val="24"/>
          </w:rPr>
          <w:delText>雷</w:delText>
        </w:r>
      </w:del>
      <w:ins w:id="160" w:author="ULS Lab" w:date="2022-03-28T18:24:00Z">
        <w:r w:rsidR="00557B32" w:rsidRPr="00557B32">
          <w:rPr>
            <w:rFonts w:ascii="DFKai-SB" w:eastAsia="DFKai-SB" w:hAnsi="DFKai-SB" w:cs="DFKai-SB" w:hint="eastAsia"/>
            <w:sz w:val="24"/>
          </w:rPr>
          <w:t>拉</w:t>
        </w:r>
      </w:ins>
      <w:r>
        <w:rPr>
          <w:rFonts w:ascii="DFKai-SB" w:eastAsia="DFKai-SB" w:hAnsi="DFKai-SB" w:cs="DFKai-SB"/>
          <w:sz w:val="24"/>
        </w:rPr>
        <w:t xml:space="preserve">曼散射，到相干反斯托克斯拉曼光譜 </w:t>
      </w:r>
      <w:r>
        <w:rPr>
          <w:rFonts w:ascii="Sabon" w:eastAsia="Sabon" w:hAnsi="Sabon" w:cs="Sabon"/>
          <w:sz w:val="24"/>
        </w:rPr>
        <w:t xml:space="preserve">(CARS) </w:t>
      </w:r>
      <w:r>
        <w:rPr>
          <w:rFonts w:ascii="DFKai-SB" w:eastAsia="DFKai-SB" w:hAnsi="DFKai-SB" w:cs="DFKai-SB"/>
          <w:sz w:val="24"/>
        </w:rPr>
        <w:t xml:space="preserve">都有 </w:t>
      </w:r>
      <w:r>
        <w:rPr>
          <w:rFonts w:ascii="Sabon" w:eastAsia="Sabon" w:hAnsi="Sabon" w:cs="Sabon"/>
          <w:sz w:val="24"/>
        </w:rPr>
        <w:t>[1–3]</w:t>
      </w:r>
      <w:r>
        <w:rPr>
          <w:rFonts w:ascii="DFKai-SB" w:eastAsia="DFKai-SB" w:hAnsi="DFKai-SB" w:cs="DFKai-SB"/>
          <w:sz w:val="24"/>
        </w:rPr>
        <w:t xml:space="preserve">。研究應用的領域，也相當廣泛，尤其以生物相關的研究最為豐碩 </w:t>
      </w:r>
      <w:r>
        <w:rPr>
          <w:rFonts w:ascii="Sabon" w:eastAsia="Sabon" w:hAnsi="Sabon" w:cs="Sabon"/>
          <w:sz w:val="24"/>
        </w:rPr>
        <w:t>[4, 5]</w:t>
      </w:r>
      <w:r>
        <w:rPr>
          <w:rFonts w:ascii="DFKai-SB" w:eastAsia="DFKai-SB" w:hAnsi="DFKai-SB" w:cs="DFKai-SB"/>
          <w:sz w:val="24"/>
        </w:rPr>
        <w:t xml:space="preserve">，而奈米材料相關的研究當然也不再話下 </w:t>
      </w:r>
      <w:r>
        <w:rPr>
          <w:rFonts w:ascii="Sabon" w:eastAsia="Sabon" w:hAnsi="Sabon" w:cs="Sabon"/>
          <w:sz w:val="24"/>
        </w:rPr>
        <w:t>[1]</w:t>
      </w:r>
      <w:r>
        <w:rPr>
          <w:rFonts w:ascii="DFKai-SB" w:eastAsia="DFKai-SB" w:hAnsi="DFKai-SB" w:cs="DFKai-SB"/>
          <w:sz w:val="24"/>
        </w:rPr>
        <w:t>。</w:t>
      </w:r>
    </w:p>
    <w:p w14:paraId="273B6E79" w14:textId="77777777" w:rsidR="00541743" w:rsidRDefault="006A0871">
      <w:pPr>
        <w:spacing w:after="4" w:line="312" w:lineRule="auto"/>
        <w:ind w:left="-15" w:right="172" w:firstLine="359"/>
      </w:pPr>
      <w:r>
        <w:rPr>
          <w:rFonts w:ascii="DFKai-SB" w:eastAsia="DFKai-SB" w:hAnsi="DFKai-SB" w:cs="DFKai-SB"/>
          <w:sz w:val="24"/>
        </w:rPr>
        <w:lastRenderedPageBreak/>
        <w:t xml:space="preserve">近期的相關研究更在高光譜影像資料處理有不少突破，過去以影像處裡演算法的開發為主 </w:t>
      </w:r>
      <w:r>
        <w:rPr>
          <w:rFonts w:ascii="Sabon" w:eastAsia="Sabon" w:hAnsi="Sabon" w:cs="Sabon"/>
          <w:sz w:val="24"/>
        </w:rPr>
        <w:t xml:space="preserve">[6, 7] </w:t>
      </w:r>
      <w:r>
        <w:rPr>
          <w:rFonts w:ascii="DFKai-SB" w:eastAsia="DFKai-SB" w:hAnsi="DFKai-SB" w:cs="DFKai-SB"/>
          <w:sz w:val="24"/>
        </w:rPr>
        <w:t xml:space="preserve">，並以影像偵測的相關研究成果較為豐盛 </w:t>
      </w:r>
      <w:r>
        <w:rPr>
          <w:rFonts w:ascii="Sabon" w:eastAsia="Sabon" w:hAnsi="Sabon" w:cs="Sabon"/>
          <w:sz w:val="24"/>
        </w:rPr>
        <w:t>[8]</w:t>
      </w:r>
      <w:r>
        <w:rPr>
          <w:rFonts w:ascii="DFKai-SB" w:eastAsia="DFKai-SB" w:hAnsi="DFKai-SB" w:cs="DFKai-SB"/>
          <w:sz w:val="24"/>
        </w:rPr>
        <w:t xml:space="preserve">，到近年更有將深度學習應用於高光譜影像處裡的研究 </w:t>
      </w:r>
      <w:r>
        <w:rPr>
          <w:rFonts w:ascii="Sabon" w:eastAsia="Sabon" w:hAnsi="Sabon" w:cs="Sabon"/>
          <w:sz w:val="24"/>
        </w:rPr>
        <w:t>[9]</w:t>
      </w:r>
      <w:r>
        <w:rPr>
          <w:rFonts w:ascii="DFKai-SB" w:eastAsia="DFKai-SB" w:hAnsi="DFKai-SB" w:cs="DFKai-SB"/>
          <w:sz w:val="24"/>
        </w:rPr>
        <w:t>。</w:t>
      </w:r>
    </w:p>
    <w:p w14:paraId="2E09DFD1" w14:textId="4C76CF6D" w:rsidR="00541743" w:rsidRDefault="006A0871">
      <w:pPr>
        <w:spacing w:after="426" w:line="312" w:lineRule="auto"/>
        <w:ind w:left="-15" w:right="172" w:firstLine="359"/>
      </w:pPr>
      <w:r>
        <w:rPr>
          <w:rFonts w:ascii="DFKai-SB" w:eastAsia="DFKai-SB" w:hAnsi="DFKai-SB" w:cs="DFKai-SB"/>
          <w:sz w:val="24"/>
        </w:rPr>
        <w:t>目前市面上所販售的高光譜影像系統，則多數以巨觀尺度的觀測為主，尤以生產線上的品管應用，或是廢棄物處理的分類等尤為顯著。</w:t>
      </w:r>
      <w:r>
        <w:rPr>
          <w:rFonts w:ascii="Sabon" w:eastAsia="Sabon" w:hAnsi="Sabon" w:cs="Sabon"/>
          <w:sz w:val="24"/>
        </w:rPr>
        <w:t xml:space="preserve">[10] </w:t>
      </w:r>
      <w:r>
        <w:rPr>
          <w:rFonts w:ascii="DFKai-SB" w:eastAsia="DFKai-SB" w:hAnsi="DFKai-SB" w:cs="DFKai-SB"/>
          <w:sz w:val="24"/>
        </w:rPr>
        <w:t xml:space="preserve">這類型的應用，多數也是採用與我們類似的線掃描技術，但也有其他較特別的高光譜量測方式，例如 </w:t>
      </w:r>
      <w:r>
        <w:rPr>
          <w:rFonts w:ascii="Sabon" w:eastAsia="Sabon" w:hAnsi="Sabon" w:cs="Sabon"/>
          <w:sz w:val="24"/>
        </w:rPr>
        <w:t xml:space="preserve">[11] </w:t>
      </w:r>
      <w:r>
        <w:rPr>
          <w:rFonts w:ascii="DFKai-SB" w:eastAsia="DFKai-SB" w:hAnsi="DFKai-SB" w:cs="DFKai-SB"/>
          <w:sz w:val="24"/>
        </w:rPr>
        <w:t>在時域以傅利葉轉換的得到光譜資訊，號稱能建立出連續的光譜，</w:t>
      </w:r>
      <w:proofErr w:type="gramStart"/>
      <w:r>
        <w:rPr>
          <w:rFonts w:ascii="DFKai-SB" w:eastAsia="DFKai-SB" w:hAnsi="DFKai-SB" w:cs="DFKai-SB"/>
          <w:sz w:val="24"/>
        </w:rPr>
        <w:t>擁有無限的光譜解析度</w:t>
      </w:r>
      <w:proofErr w:type="gramEnd"/>
      <w:del w:id="161" w:author="ULS Lab" w:date="2022-03-28T18:26:00Z">
        <w:r w:rsidDel="00557B32">
          <w:rPr>
            <w:rFonts w:ascii="DFKai-SB" w:eastAsia="DFKai-SB" w:hAnsi="DFKai-SB" w:cs="DFKai-SB"/>
            <w:sz w:val="24"/>
          </w:rPr>
          <w:delText>。</w:delText>
        </w:r>
      </w:del>
      <w:r>
        <w:rPr>
          <w:rFonts w:ascii="Sabon" w:eastAsia="Sabon" w:hAnsi="Sabon" w:cs="Sabon"/>
          <w:sz w:val="24"/>
        </w:rPr>
        <w:t xml:space="preserve">[12] </w:t>
      </w:r>
      <w:r>
        <w:rPr>
          <w:rFonts w:ascii="DFKai-SB" w:eastAsia="DFKai-SB" w:hAnsi="DFKai-SB" w:cs="DFKai-SB"/>
          <w:sz w:val="24"/>
        </w:rPr>
        <w:t xml:space="preserve">的全域高光譜 </w:t>
      </w:r>
      <w:r>
        <w:rPr>
          <w:rFonts w:ascii="Sabon" w:eastAsia="Sabon" w:hAnsi="Sabon" w:cs="Sabon"/>
          <w:sz w:val="24"/>
        </w:rPr>
        <w:t xml:space="preserve">(Global </w:t>
      </w:r>
      <w:proofErr w:type="spellStart"/>
      <w:r>
        <w:rPr>
          <w:rFonts w:ascii="Sabon" w:eastAsia="Sabon" w:hAnsi="Sabon" w:cs="Sabon"/>
          <w:sz w:val="24"/>
        </w:rPr>
        <w:t>hyperspectral</w:t>
      </w:r>
      <w:proofErr w:type="spellEnd"/>
      <w:r>
        <w:rPr>
          <w:rFonts w:ascii="Sabon" w:eastAsia="Sabon" w:hAnsi="Sabon" w:cs="Sabon"/>
          <w:sz w:val="24"/>
        </w:rPr>
        <w:t xml:space="preserve"> imaging) </w:t>
      </w:r>
      <w:r>
        <w:rPr>
          <w:rFonts w:ascii="DFKai-SB" w:eastAsia="DFKai-SB" w:hAnsi="DFKai-SB" w:cs="DFKai-SB"/>
          <w:sz w:val="24"/>
        </w:rPr>
        <w:t>影像技術則是每次在不同的波長下拍攝樣品的二維影像</w:t>
      </w:r>
      <w:del w:id="162" w:author="ULS Lab" w:date="2022-03-28T18:27:00Z">
        <w:r w:rsidDel="00557B32">
          <w:rPr>
            <w:rFonts w:ascii="SimSun" w:eastAsia="SimSun" w:hAnsi="SimSun" w:cs="DFKai-SB" w:hint="eastAsia"/>
            <w:sz w:val="24"/>
          </w:rPr>
          <w:delText>，</w:delText>
        </w:r>
      </w:del>
      <w:ins w:id="163" w:author="ULS Lab" w:date="2022-03-28T18:27:00Z">
        <w:r w:rsidR="00557B32">
          <w:rPr>
            <w:rFonts w:ascii="SimSun" w:eastAsia="SimSun" w:hAnsi="SimSun" w:cs="DFKai-SB" w:hint="eastAsia"/>
            <w:sz w:val="24"/>
          </w:rPr>
          <w:t>。</w:t>
        </w:r>
      </w:ins>
      <w:r>
        <w:rPr>
          <w:rFonts w:ascii="DFKai-SB" w:eastAsia="DFKai-SB" w:hAnsi="DFKai-SB" w:cs="DFKai-SB"/>
          <w:sz w:val="24"/>
        </w:rPr>
        <w:t xml:space="preserve">換句話說，是沿著光譜軸，而非空間中的 </w:t>
      </w:r>
      <w:r>
        <w:rPr>
          <w:rFonts w:ascii="Sabon" w:eastAsia="Sabon" w:hAnsi="Sabon" w:cs="Sabon"/>
          <w:sz w:val="24"/>
        </w:rPr>
        <w:t xml:space="preserve">x </w:t>
      </w:r>
      <w:r>
        <w:rPr>
          <w:rFonts w:ascii="DFKai-SB" w:eastAsia="DFKai-SB" w:hAnsi="DFKai-SB" w:cs="DFKai-SB"/>
          <w:sz w:val="24"/>
        </w:rPr>
        <w:t xml:space="preserve">或 </w:t>
      </w:r>
      <w:r>
        <w:rPr>
          <w:rFonts w:ascii="Sabon" w:eastAsia="Sabon" w:hAnsi="Sabon" w:cs="Sabon"/>
          <w:sz w:val="24"/>
        </w:rPr>
        <w:t xml:space="preserve">y </w:t>
      </w:r>
      <w:r>
        <w:rPr>
          <w:rFonts w:ascii="DFKai-SB" w:eastAsia="DFKai-SB" w:hAnsi="DFKai-SB" w:cs="DFKai-SB"/>
          <w:sz w:val="24"/>
        </w:rPr>
        <w:t>軸進行掃描。</w:t>
      </w:r>
    </w:p>
    <w:p w14:paraId="4BDC0FD2" w14:textId="0A83C26C" w:rsidR="00541743" w:rsidRDefault="006A0871">
      <w:pPr>
        <w:pStyle w:val="Heading2"/>
        <w:ind w:left="-5"/>
      </w:pPr>
      <w:bookmarkStart w:id="164" w:name="_Toc32281"/>
      <w:r>
        <w:rPr>
          <w:rFonts w:ascii="Sabon" w:eastAsia="Sabon" w:hAnsi="Sabon" w:cs="Sabon"/>
        </w:rPr>
        <w:t xml:space="preserve">2.3 </w:t>
      </w:r>
      <w:r>
        <w:t>動量域與被焦面影像的原理</w:t>
      </w:r>
      <w:bookmarkEnd w:id="164"/>
    </w:p>
    <w:p w14:paraId="5457BC49" w14:textId="77777777" w:rsidR="00541743" w:rsidRDefault="006A0871">
      <w:pPr>
        <w:spacing w:after="4" w:line="312" w:lineRule="auto"/>
        <w:ind w:left="-5" w:right="172" w:hanging="10"/>
      </w:pPr>
      <w:r>
        <w:rPr>
          <w:rFonts w:ascii="DFKai-SB" w:eastAsia="DFKai-SB" w:hAnsi="DFKai-SB" w:cs="DFKai-SB"/>
          <w:sz w:val="24"/>
        </w:rPr>
        <w:t xml:space="preserve">動量域成像的理論基礎是傅立葉光學，而傅立葉光學的數學核心即是傅立葉轉換。在光學領域，透過傅立葉轉換，能將實域位置的光線訊息，轉換為動量域散射角度的光線訊息。以數學語言來說，原本以 </w:t>
      </w:r>
      <w:r>
        <w:rPr>
          <w:rFonts w:ascii="Cambria" w:eastAsia="Cambria" w:hAnsi="Cambria" w:cs="Cambria"/>
          <w:i/>
          <w:sz w:val="24"/>
        </w:rPr>
        <w:t>f</w:t>
      </w:r>
      <w:r>
        <w:rPr>
          <w:rFonts w:ascii="Cambria" w:eastAsia="Cambria" w:hAnsi="Cambria" w:cs="Cambria"/>
          <w:sz w:val="24"/>
        </w:rPr>
        <w:t>(</w:t>
      </w:r>
      <w:r>
        <w:rPr>
          <w:rFonts w:ascii="Cambria" w:eastAsia="Cambria" w:hAnsi="Cambria" w:cs="Cambria"/>
          <w:i/>
          <w:sz w:val="24"/>
        </w:rPr>
        <w:t>x</w:t>
      </w:r>
      <w:r>
        <w:rPr>
          <w:rFonts w:ascii="Cambria" w:eastAsia="Cambria" w:hAnsi="Cambria" w:cs="Cambria"/>
          <w:sz w:val="24"/>
        </w:rPr>
        <w:t xml:space="preserve">) </w:t>
      </w:r>
      <w:r>
        <w:rPr>
          <w:rFonts w:ascii="DFKai-SB" w:eastAsia="DFKai-SB" w:hAnsi="DFKai-SB" w:cs="DFKai-SB"/>
          <w:sz w:val="24"/>
        </w:rPr>
        <w:t xml:space="preserve">定義的光學訊息，代表的是每個 </w:t>
      </w:r>
      <w:r>
        <w:rPr>
          <w:rFonts w:ascii="Sabon" w:eastAsia="Sabon" w:hAnsi="Sabon" w:cs="Sabon"/>
          <w:sz w:val="24"/>
        </w:rPr>
        <w:t xml:space="preserve">x </w:t>
      </w:r>
      <w:r>
        <w:rPr>
          <w:rFonts w:ascii="DFKai-SB" w:eastAsia="DFKai-SB" w:hAnsi="DFKai-SB" w:cs="DFKai-SB"/>
          <w:sz w:val="24"/>
        </w:rPr>
        <w:t>位置上的光線，透過傅立葉轉換</w:t>
      </w:r>
    </w:p>
    <w:p w14:paraId="44DF23EC" w14:textId="77777777" w:rsidR="00541743" w:rsidRDefault="006A0871">
      <w:pPr>
        <w:spacing w:after="282"/>
        <w:ind w:left="2939"/>
      </w:pPr>
      <w:r>
        <w:rPr>
          <w:noProof/>
          <w:lang w:val="en-MY" w:eastAsia="zh-CN"/>
        </w:rPr>
        <w:drawing>
          <wp:inline distT="0" distB="0" distL="0" distR="0" wp14:anchorId="0B347A2C" wp14:editId="773F954A">
            <wp:extent cx="1615440" cy="353568"/>
            <wp:effectExtent l="0" t="0" r="0" b="0"/>
            <wp:docPr id="30716" name="Picture 30716"/>
            <wp:cNvGraphicFramePr/>
            <a:graphic xmlns:a="http://schemas.openxmlformats.org/drawingml/2006/main">
              <a:graphicData uri="http://schemas.openxmlformats.org/drawingml/2006/picture">
                <pic:pic xmlns:pic="http://schemas.openxmlformats.org/drawingml/2006/picture">
                  <pic:nvPicPr>
                    <pic:cNvPr id="30716" name="Picture 30716"/>
                    <pic:cNvPicPr/>
                  </pic:nvPicPr>
                  <pic:blipFill>
                    <a:blip r:embed="rId14" cstate="print">
                      <a:extLst>
                        <a:ext uri="{28A0092B-C50C-407E-A947-70E740481C1C}">
                          <a14:useLocalDpi xmlns:a14="http://schemas.microsoft.com/office/drawing/2010/main"/>
                        </a:ext>
                      </a:extLst>
                    </a:blip>
                    <a:stretch>
                      <a:fillRect/>
                    </a:stretch>
                  </pic:blipFill>
                  <pic:spPr>
                    <a:xfrm>
                      <a:off x="0" y="0"/>
                      <a:ext cx="1615440" cy="353568"/>
                    </a:xfrm>
                    <a:prstGeom prst="rect">
                      <a:avLst/>
                    </a:prstGeom>
                  </pic:spPr>
                </pic:pic>
              </a:graphicData>
            </a:graphic>
          </wp:inline>
        </w:drawing>
      </w:r>
    </w:p>
    <w:p w14:paraId="3F71E1B0" w14:textId="77777777" w:rsidR="00541743" w:rsidRDefault="006A0871">
      <w:pPr>
        <w:spacing w:after="69"/>
        <w:ind w:left="-5" w:right="172" w:hanging="10"/>
      </w:pPr>
      <w:r>
        <w:rPr>
          <w:rFonts w:ascii="DFKai-SB" w:eastAsia="DFKai-SB" w:hAnsi="DFKai-SB" w:cs="DFKai-SB"/>
          <w:sz w:val="24"/>
        </w:rPr>
        <w:t xml:space="preserve">後，將呈現出在每個角動量 </w:t>
      </w:r>
      <w:proofErr w:type="spellStart"/>
      <w:r>
        <w:rPr>
          <w:rFonts w:ascii="Cambria" w:eastAsia="Cambria" w:hAnsi="Cambria" w:cs="Cambria"/>
          <w:i/>
          <w:sz w:val="24"/>
        </w:rPr>
        <w:t>k</w:t>
      </w:r>
      <w:r>
        <w:rPr>
          <w:rFonts w:ascii="Cambria" w:eastAsia="Cambria" w:hAnsi="Cambria" w:cs="Cambria"/>
          <w:i/>
          <w:sz w:val="24"/>
          <w:vertAlign w:val="subscript"/>
        </w:rPr>
        <w:t>x</w:t>
      </w:r>
      <w:proofErr w:type="spellEnd"/>
      <w:r>
        <w:rPr>
          <w:rFonts w:ascii="Cambria" w:eastAsia="Cambria" w:hAnsi="Cambria" w:cs="Cambria"/>
          <w:i/>
          <w:sz w:val="24"/>
          <w:vertAlign w:val="subscript"/>
        </w:rPr>
        <w:t xml:space="preserve"> </w:t>
      </w:r>
      <w:r>
        <w:rPr>
          <w:rFonts w:ascii="DFKai-SB" w:eastAsia="DFKai-SB" w:hAnsi="DFKai-SB" w:cs="DFKai-SB"/>
          <w:sz w:val="24"/>
        </w:rPr>
        <w:t>方向上的光線資訊。</w:t>
      </w:r>
    </w:p>
    <w:p w14:paraId="0EEBE552" w14:textId="7CBA2E37" w:rsidR="00541743" w:rsidRDefault="006A0871">
      <w:pPr>
        <w:spacing w:after="4" w:line="312" w:lineRule="auto"/>
        <w:ind w:left="-15" w:right="172" w:firstLine="359"/>
      </w:pPr>
      <w:r>
        <w:rPr>
          <w:rFonts w:ascii="DFKai-SB" w:eastAsia="DFKai-SB" w:hAnsi="DFKai-SB" w:cs="DFKai-SB"/>
          <w:sz w:val="24"/>
        </w:rPr>
        <w:t>傅立葉光學最簡單的實例就是干涉</w:t>
      </w:r>
      <w:del w:id="165" w:author="ULS Lab" w:date="2022-03-28T18:28:00Z">
        <w:r w:rsidDel="00557B32">
          <w:rPr>
            <w:rFonts w:ascii="DFKai-SB" w:eastAsia="DFKai-SB" w:hAnsi="DFKai-SB" w:cs="DFKai-SB"/>
            <w:sz w:val="24"/>
          </w:rPr>
          <w:delText>現像</w:delText>
        </w:r>
      </w:del>
      <w:ins w:id="166" w:author="ULS Lab" w:date="2022-03-28T18:28:00Z">
        <w:r w:rsidR="00557B32">
          <w:rPr>
            <w:rFonts w:ascii="DFKai-SB" w:eastAsia="DFKai-SB" w:hAnsi="DFKai-SB" w:cs="DFKai-SB" w:hint="eastAsia"/>
            <w:sz w:val="24"/>
          </w:rPr>
          <w:t>現象</w:t>
        </w:r>
      </w:ins>
      <w:r>
        <w:rPr>
          <w:rFonts w:ascii="DFKai-SB" w:eastAsia="DFKai-SB" w:hAnsi="DFKai-SB" w:cs="DFKai-SB"/>
          <w:sz w:val="24"/>
        </w:rPr>
        <w:t>，在光圈或狹縫背後的干涉圖樣，即傅立葉光學的所呈現出的動量域影像。除此之外，傅立葉光學的概念也早已廣泛應用，例如全像攝影將光線的二維空間資訊加上角度資訊，建立出會隨著觀看角度而變化的影像。傅立葉光學也被應用於空間濾波器的設計，透過在動量域對光線進行濾波，再到實域成像，能將影像中不同頻率的雜訊移除。</w:t>
      </w:r>
    </w:p>
    <w:p w14:paraId="0AC9401A" w14:textId="77777777" w:rsidR="00541743" w:rsidRDefault="006A0871">
      <w:pPr>
        <w:spacing w:after="270"/>
      </w:pPr>
      <w:r>
        <w:rPr>
          <w:noProof/>
          <w:lang w:val="en-MY" w:eastAsia="zh-CN"/>
        </w:rPr>
        <w:lastRenderedPageBreak/>
        <w:drawing>
          <wp:inline distT="0" distB="0" distL="0" distR="0" wp14:anchorId="5D4F37A2" wp14:editId="43163684">
            <wp:extent cx="5400013" cy="3236109"/>
            <wp:effectExtent l="0" t="0" r="0" b="0"/>
            <wp:docPr id="625" name="Picture 625"/>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15"/>
                    <a:stretch>
                      <a:fillRect/>
                    </a:stretch>
                  </pic:blipFill>
                  <pic:spPr>
                    <a:xfrm>
                      <a:off x="0" y="0"/>
                      <a:ext cx="5400013" cy="3236109"/>
                    </a:xfrm>
                    <a:prstGeom prst="rect">
                      <a:avLst/>
                    </a:prstGeom>
                  </pic:spPr>
                </pic:pic>
              </a:graphicData>
            </a:graphic>
          </wp:inline>
        </w:drawing>
      </w:r>
    </w:p>
    <w:p w14:paraId="65ACD998" w14:textId="77777777" w:rsidR="00541743" w:rsidRDefault="006A0871">
      <w:pPr>
        <w:pStyle w:val="Heading3"/>
        <w:ind w:right="410"/>
      </w:pPr>
      <w:r>
        <w:t xml:space="preserve">圖 </w:t>
      </w:r>
      <w:r>
        <w:rPr>
          <w:rFonts w:ascii="Sabon" w:eastAsia="Sabon" w:hAnsi="Sabon" w:cs="Sabon"/>
        </w:rPr>
        <w:t xml:space="preserve">2: </w:t>
      </w:r>
      <w:r>
        <w:t xml:space="preserve">背焦面成像原理 </w:t>
      </w:r>
      <w:r>
        <w:rPr>
          <w:rFonts w:ascii="Sabon" w:eastAsia="Sabon" w:hAnsi="Sabon" w:cs="Sabon"/>
        </w:rPr>
        <w:t>[13]</w:t>
      </w:r>
    </w:p>
    <w:p w14:paraId="3324863E" w14:textId="77777777" w:rsidR="00541743" w:rsidRDefault="006A0871">
      <w:pPr>
        <w:spacing w:after="4" w:line="312" w:lineRule="auto"/>
        <w:ind w:left="-15" w:right="172" w:firstLine="359"/>
      </w:pPr>
      <w:r>
        <w:rPr>
          <w:rFonts w:ascii="DFKai-SB" w:eastAsia="DFKai-SB" w:hAnsi="DFKai-SB" w:cs="DFKai-SB"/>
          <w:sz w:val="24"/>
        </w:rPr>
        <w:t>在本計畫中，我們將以「背焦面影像」來實現動量域的觀測。背焦面影像的技術，可以透過圖</w:t>
      </w:r>
      <w:r>
        <w:rPr>
          <w:rFonts w:ascii="Sabon" w:eastAsia="Sabon" w:hAnsi="Sabon" w:cs="Sabon"/>
          <w:sz w:val="24"/>
        </w:rPr>
        <w:t>2</w:t>
      </w:r>
      <w:r>
        <w:rPr>
          <w:rFonts w:ascii="DFKai-SB" w:eastAsia="DFKai-SB" w:hAnsi="DFKai-SB" w:cs="DFKai-SB"/>
          <w:sz w:val="24"/>
        </w:rPr>
        <w:t>中的光線示意來理解。在圖</w:t>
      </w:r>
      <w:r>
        <w:rPr>
          <w:rFonts w:ascii="Sabon" w:eastAsia="Sabon" w:hAnsi="Sabon" w:cs="Sabon"/>
          <w:sz w:val="24"/>
        </w:rPr>
        <w:t>2</w:t>
      </w:r>
      <w:r>
        <w:rPr>
          <w:rFonts w:ascii="DFKai-SB" w:eastAsia="DFKai-SB" w:hAnsi="DFKai-SB" w:cs="DFKai-SB"/>
          <w:sz w:val="24"/>
        </w:rPr>
        <w:t xml:space="preserve">中，來自樣品上同一位置的光線，將會在實域成像平面 </w:t>
      </w:r>
      <w:r>
        <w:rPr>
          <w:rFonts w:ascii="Sabon" w:eastAsia="Sabon" w:hAnsi="Sabon" w:cs="Sabon"/>
          <w:sz w:val="24"/>
        </w:rPr>
        <w:t>(</w:t>
      </w:r>
      <w:r>
        <w:rPr>
          <w:rFonts w:ascii="DFKai-SB" w:eastAsia="DFKai-SB" w:hAnsi="DFKai-SB" w:cs="DFKai-SB"/>
          <w:sz w:val="24"/>
        </w:rPr>
        <w:t>圖</w:t>
      </w:r>
      <w:r>
        <w:rPr>
          <w:rFonts w:ascii="Sabon" w:eastAsia="Sabon" w:hAnsi="Sabon" w:cs="Sabon"/>
          <w:sz w:val="24"/>
        </w:rPr>
        <w:t>2</w:t>
      </w:r>
      <w:r>
        <w:rPr>
          <w:rFonts w:ascii="DFKai-SB" w:eastAsia="DFKai-SB" w:hAnsi="DFKai-SB" w:cs="DFKai-SB"/>
          <w:sz w:val="24"/>
        </w:rPr>
        <w:t xml:space="preserve">中的 </w:t>
      </w:r>
      <w:r>
        <w:rPr>
          <w:rFonts w:ascii="Sabon" w:eastAsia="Sabon" w:hAnsi="Sabon" w:cs="Sabon"/>
          <w:sz w:val="24"/>
        </w:rPr>
        <w:t xml:space="preserve">Image plane) </w:t>
      </w:r>
      <w:r>
        <w:rPr>
          <w:rFonts w:ascii="DFKai-SB" w:eastAsia="DFKai-SB" w:hAnsi="DFKai-SB" w:cs="DFKai-SB"/>
          <w:sz w:val="24"/>
        </w:rPr>
        <w:t xml:space="preserve">的同一對應位置匯聚，因此實域影像代表光線的空間位置訊息。而來自樣品上同樣散射角度的光線，會在背焦面 </w:t>
      </w:r>
      <w:r>
        <w:rPr>
          <w:rFonts w:ascii="Sabon" w:eastAsia="Sabon" w:hAnsi="Sabon" w:cs="Sabon"/>
          <w:sz w:val="24"/>
        </w:rPr>
        <w:t>(</w:t>
      </w:r>
      <w:r>
        <w:rPr>
          <w:rFonts w:ascii="DFKai-SB" w:eastAsia="DFKai-SB" w:hAnsi="DFKai-SB" w:cs="DFKai-SB"/>
          <w:sz w:val="24"/>
        </w:rPr>
        <w:t>圖</w:t>
      </w:r>
      <w:r>
        <w:rPr>
          <w:rFonts w:ascii="Sabon" w:eastAsia="Sabon" w:hAnsi="Sabon" w:cs="Sabon"/>
          <w:sz w:val="24"/>
        </w:rPr>
        <w:t>2</w:t>
      </w:r>
      <w:r>
        <w:rPr>
          <w:rFonts w:ascii="DFKai-SB" w:eastAsia="DFKai-SB" w:hAnsi="DFKai-SB" w:cs="DFKai-SB"/>
          <w:sz w:val="24"/>
        </w:rPr>
        <w:t xml:space="preserve">中的 </w:t>
      </w:r>
      <w:r>
        <w:rPr>
          <w:rFonts w:ascii="Sabon" w:eastAsia="Sabon" w:hAnsi="Sabon" w:cs="Sabon"/>
          <w:sz w:val="24"/>
        </w:rPr>
        <w:t xml:space="preserve">Transform plane, </w:t>
      </w:r>
      <w:r>
        <w:rPr>
          <w:rFonts w:ascii="DFKai-SB" w:eastAsia="DFKai-SB" w:hAnsi="DFKai-SB" w:cs="DFKai-SB"/>
          <w:sz w:val="24"/>
        </w:rPr>
        <w:t>傅立葉轉換面</w:t>
      </w:r>
      <w:r>
        <w:rPr>
          <w:rFonts w:ascii="Sabon" w:eastAsia="Sabon" w:hAnsi="Sabon" w:cs="Sabon"/>
          <w:sz w:val="24"/>
        </w:rPr>
        <w:t xml:space="preserve">) </w:t>
      </w:r>
      <w:r>
        <w:rPr>
          <w:rFonts w:ascii="DFKai-SB" w:eastAsia="DFKai-SB" w:hAnsi="DFKai-SB" w:cs="DFKai-SB"/>
          <w:sz w:val="24"/>
        </w:rPr>
        <w:t>的同一個對應位置匯聚成像，因此背焦面影像將代表光線的散射角度。由此可見，來自樣品實域的光線，若在背焦面成像，就相當於經過了一次傅立葉轉換，由實域轉換至動量域，因此背焦面也被稱為傅立葉轉換面。在透鏡的成像側，我們能夠選擇於實域的成像面上成像，或是在動量域的背焦面上成像。在背焦面成像，即能在動量域觀測光線，同時也可以在該平面進行濾波或其他光線的調變，以對實域做影像處理。</w:t>
      </w:r>
    </w:p>
    <w:p w14:paraId="1B3ED330" w14:textId="77777777" w:rsidR="00541743" w:rsidRDefault="006A0871">
      <w:pPr>
        <w:spacing w:after="4" w:line="312" w:lineRule="auto"/>
        <w:ind w:left="-15" w:right="172" w:firstLine="359"/>
      </w:pPr>
      <w:r>
        <w:rPr>
          <w:rFonts w:ascii="DFKai-SB" w:eastAsia="DFKai-SB" w:hAnsi="DFKai-SB" w:cs="DFKai-SB"/>
          <w:sz w:val="24"/>
        </w:rPr>
        <w:t xml:space="preserve">若將圖中的透鏡想像為顯微鏡的物鏡與成像鏡，則可以輕易了解，只要分別在成像面與背焦面觀測，即可在實域影像與動量域影像之間切換。但由於多數顯微物鏡的背焦面位在鏡筒中，無法直接在該處成像，因此本研究參酌其他文獻 </w:t>
      </w:r>
      <w:r>
        <w:rPr>
          <w:rFonts w:ascii="Sabon" w:eastAsia="Sabon" w:hAnsi="Sabon" w:cs="Sabon"/>
          <w:sz w:val="24"/>
        </w:rPr>
        <w:t xml:space="preserve">[14] </w:t>
      </w:r>
      <w:r>
        <w:rPr>
          <w:rFonts w:ascii="DFKai-SB" w:eastAsia="DFKai-SB" w:hAnsi="DFKai-SB" w:cs="DFKai-SB"/>
          <w:sz w:val="24"/>
        </w:rPr>
        <w:t xml:space="preserve">所描述的方式，透過加上另一片成像鏡，將原本的背焦面影像移動 </w:t>
      </w:r>
      <w:r>
        <w:rPr>
          <w:rFonts w:ascii="Sabon" w:eastAsia="Sabon" w:hAnsi="Sabon" w:cs="Sabon"/>
          <w:sz w:val="24"/>
        </w:rPr>
        <w:t xml:space="preserve">(relay) </w:t>
      </w:r>
      <w:r>
        <w:rPr>
          <w:rFonts w:ascii="DFKai-SB" w:eastAsia="DFKai-SB" w:hAnsi="DFKai-SB" w:cs="DFKai-SB"/>
          <w:sz w:val="24"/>
        </w:rPr>
        <w:t>至易於成像的位置，如此才能在同一部影像感測器上切換實域與動量域的觀測。</w:t>
      </w:r>
    </w:p>
    <w:p w14:paraId="5438AA09" w14:textId="77777777" w:rsidR="00541743" w:rsidRDefault="006A0871">
      <w:pPr>
        <w:spacing w:after="5" w:line="325" w:lineRule="auto"/>
        <w:ind w:left="-15" w:right="396" w:firstLine="359"/>
        <w:jc w:val="both"/>
      </w:pPr>
      <w:r>
        <w:rPr>
          <w:rFonts w:ascii="DFKai-SB" w:eastAsia="DFKai-SB" w:hAnsi="DFKai-SB" w:cs="DFKai-SB"/>
          <w:sz w:val="24"/>
        </w:rPr>
        <w:t xml:space="preserve">在背焦面影像的領域，則多半以應用於微結構與光線散射分布的研究為主。例如以背焦面影像觀測電漿子的研究，或是光子晶體相關的研究 </w:t>
      </w:r>
      <w:r>
        <w:rPr>
          <w:rFonts w:ascii="Sabon" w:eastAsia="Sabon" w:hAnsi="Sabon" w:cs="Sabon"/>
          <w:sz w:val="24"/>
        </w:rPr>
        <w:t>[15–17]</w:t>
      </w:r>
      <w:r>
        <w:rPr>
          <w:rFonts w:ascii="DFKai-SB" w:eastAsia="DFKai-SB" w:hAnsi="DFKai-SB" w:cs="DFKai-SB"/>
          <w:sz w:val="24"/>
        </w:rPr>
        <w:t xml:space="preserve">。透過干涉的背焦面影像技術實現其他微結構觀測方法的研究也有許多，例如透過背焦面影像實作光線散射觀測的研究 </w:t>
      </w:r>
      <w:r>
        <w:rPr>
          <w:rFonts w:ascii="Sabon" w:eastAsia="Sabon" w:hAnsi="Sabon" w:cs="Sabon"/>
          <w:sz w:val="24"/>
        </w:rPr>
        <w:t>[18]</w:t>
      </w:r>
      <w:r>
        <w:rPr>
          <w:rFonts w:ascii="DFKai-SB" w:eastAsia="DFKai-SB" w:hAnsi="DFKai-SB" w:cs="DFKai-SB"/>
          <w:sz w:val="24"/>
        </w:rPr>
        <w:t xml:space="preserve">，或是橢圓偏振技術的實現 </w:t>
      </w:r>
      <w:r>
        <w:rPr>
          <w:rFonts w:ascii="Sabon" w:eastAsia="Sabon" w:hAnsi="Sabon" w:cs="Sabon"/>
          <w:sz w:val="24"/>
        </w:rPr>
        <w:t>[19]</w:t>
      </w:r>
      <w:r>
        <w:rPr>
          <w:rFonts w:ascii="DFKai-SB" w:eastAsia="DFKai-SB" w:hAnsi="DFKai-SB" w:cs="DFKai-SB"/>
          <w:sz w:val="24"/>
        </w:rPr>
        <w:t>。</w:t>
      </w:r>
    </w:p>
    <w:p w14:paraId="1CDFEDB1" w14:textId="77777777" w:rsidR="00541743" w:rsidRDefault="006A0871">
      <w:pPr>
        <w:spacing w:after="550" w:line="312" w:lineRule="auto"/>
        <w:ind w:left="-15" w:right="172" w:firstLine="359"/>
      </w:pPr>
      <w:r>
        <w:rPr>
          <w:rFonts w:ascii="DFKai-SB" w:eastAsia="DFKai-SB" w:hAnsi="DFKai-SB" w:cs="DFKai-SB"/>
          <w:sz w:val="24"/>
        </w:rPr>
        <w:lastRenderedPageBreak/>
        <w:t xml:space="preserve">近年來專注於高光譜技術與背焦面影像技術整合的研究則較為稀少，在一些高光譜影像系統開發的研究中，確實有提及在背焦面對影像進行調變 </w:t>
      </w:r>
      <w:r>
        <w:rPr>
          <w:rFonts w:ascii="Sabon" w:eastAsia="Sabon" w:hAnsi="Sabon" w:cs="Sabon"/>
          <w:sz w:val="24"/>
        </w:rPr>
        <w:t>[20]</w:t>
      </w:r>
      <w:r>
        <w:rPr>
          <w:rFonts w:ascii="DFKai-SB" w:eastAsia="DFKai-SB" w:hAnsi="DFKai-SB" w:cs="DFKai-SB"/>
          <w:sz w:val="24"/>
        </w:rPr>
        <w:t xml:space="preserve">，但與本研究希望以背焦面影像成像為主的目標仍有差異。與本研究最有關係者，應是 </w:t>
      </w:r>
      <w:r>
        <w:rPr>
          <w:rFonts w:ascii="Sabon" w:eastAsia="Sabon" w:hAnsi="Sabon" w:cs="Sabon"/>
          <w:sz w:val="24"/>
        </w:rPr>
        <w:t xml:space="preserve">[21] </w:t>
      </w:r>
      <w:r>
        <w:rPr>
          <w:rFonts w:ascii="DFKai-SB" w:eastAsia="DFKai-SB" w:hAnsi="DFKai-SB" w:cs="DFKai-SB"/>
          <w:sz w:val="24"/>
        </w:rPr>
        <w:t>等將背焦面影像用於週期性特徵的觀測，與我們對於本系統能在新穎材料方面提供助益的期待，大致相似。</w:t>
      </w:r>
    </w:p>
    <w:p w14:paraId="55AE71A5" w14:textId="6E1696FC" w:rsidR="00541743" w:rsidRDefault="006A0871">
      <w:pPr>
        <w:pStyle w:val="Heading1"/>
        <w:ind w:left="-5"/>
      </w:pPr>
      <w:bookmarkStart w:id="167" w:name="_Toc32282"/>
      <w:r>
        <w:rPr>
          <w:rFonts w:ascii="Sabon" w:eastAsia="Sabon" w:hAnsi="Sabon" w:cs="Sabon"/>
        </w:rPr>
        <w:t xml:space="preserve">3 </w:t>
      </w:r>
      <w:r>
        <w:t>研究方法</w:t>
      </w:r>
      <w:bookmarkEnd w:id="167"/>
    </w:p>
    <w:p w14:paraId="204AB8AF" w14:textId="77777777" w:rsidR="00541743" w:rsidRDefault="006A0871">
      <w:pPr>
        <w:spacing w:after="422" w:line="312" w:lineRule="auto"/>
        <w:ind w:left="-5" w:right="172" w:hanging="10"/>
      </w:pPr>
      <w:r>
        <w:rPr>
          <w:rFonts w:ascii="DFKai-SB" w:eastAsia="DFKai-SB" w:hAnsi="DFKai-SB" w:cs="DFKai-SB"/>
          <w:sz w:val="24"/>
        </w:rPr>
        <w:t>本研究將整體系統開發分為以下三個階段，以求按部就班，從線掃描高光譜的基礎原理與技術開始，到更複雜的顯微影像光路整合，最後進入更完善的光譜影像瀏覽、分析功能，與背焦面影像技術的開發。</w:t>
      </w:r>
    </w:p>
    <w:p w14:paraId="6D9BE112" w14:textId="3C1E5978" w:rsidR="00541743" w:rsidRDefault="006A0871">
      <w:pPr>
        <w:pStyle w:val="Heading2"/>
        <w:ind w:left="-5"/>
      </w:pPr>
      <w:bookmarkStart w:id="168" w:name="_Toc32283"/>
      <w:r>
        <w:rPr>
          <w:rFonts w:ascii="Sabon" w:eastAsia="Sabon" w:hAnsi="Sabon" w:cs="Sabon"/>
        </w:rPr>
        <w:t xml:space="preserve">3.1 </w:t>
      </w:r>
      <w:r>
        <w:t>第一階段</w:t>
      </w:r>
      <w:r>
        <w:rPr>
          <w:rFonts w:ascii="Sabon" w:eastAsia="Sabon" w:hAnsi="Sabon" w:cs="Sabon"/>
        </w:rPr>
        <w:t xml:space="preserve">: </w:t>
      </w:r>
      <w:r>
        <w:t>巨觀實域觀測</w:t>
      </w:r>
      <w:bookmarkEnd w:id="168"/>
    </w:p>
    <w:p w14:paraId="10166508" w14:textId="77777777" w:rsidR="00541743" w:rsidRDefault="006A0871">
      <w:pPr>
        <w:spacing w:after="4" w:line="312" w:lineRule="auto"/>
        <w:ind w:left="-5" w:right="172" w:hanging="10"/>
      </w:pPr>
      <w:r>
        <w:rPr>
          <w:rFonts w:ascii="DFKai-SB" w:eastAsia="DFKai-SB" w:hAnsi="DFKai-SB" w:cs="DFKai-SB"/>
          <w:sz w:val="24"/>
        </w:rPr>
        <w:t>最為研究前期的技術驗證，本階段的目標是了解線掃描高光譜影像技術的基礎原理，採較單純的光路規劃，並以電動載台移動樣品進行掃描，且使用廣角焦距的物鏡搭配線光譜儀，觀測樣品的反射光譜影像，將用於尺寸在公分等級的樣品之實域觀測，且採用外部光源的方式照明，亦是最常見的高光譜影像技術系統，</w:t>
      </w:r>
    </w:p>
    <w:p w14:paraId="462E9030" w14:textId="77777777" w:rsidR="00541743" w:rsidRDefault="006A0871">
      <w:pPr>
        <w:spacing w:after="5" w:line="325" w:lineRule="auto"/>
        <w:ind w:left="-15" w:right="396" w:firstLine="359"/>
        <w:jc w:val="both"/>
      </w:pPr>
      <w:r>
        <w:rPr>
          <w:rFonts w:ascii="DFKai-SB" w:eastAsia="DFKai-SB" w:hAnsi="DFKai-SB" w:cs="DFKai-SB"/>
          <w:sz w:val="24"/>
        </w:rPr>
        <w:t>在這階段，我們希望可以透過本系統更深入了解高光譜影像對光源的要求，例如</w:t>
      </w:r>
      <w:r>
        <w:rPr>
          <w:rFonts w:ascii="Sabon" w:eastAsia="Sabon" w:hAnsi="Sabon" w:cs="Sabon"/>
          <w:sz w:val="24"/>
        </w:rPr>
        <w:t xml:space="preserve">: </w:t>
      </w:r>
      <w:r>
        <w:rPr>
          <w:rFonts w:ascii="DFKai-SB" w:eastAsia="DFKai-SB" w:hAnsi="DFKai-SB" w:cs="DFKai-SB"/>
          <w:sz w:val="24"/>
        </w:rPr>
        <w:t>是否一定必須使用線光源</w:t>
      </w:r>
      <w:r>
        <w:rPr>
          <w:rFonts w:ascii="Sabon" w:eastAsia="Sabon" w:hAnsi="Sabon" w:cs="Sabon"/>
          <w:sz w:val="24"/>
        </w:rPr>
        <w:t xml:space="preserve">? </w:t>
      </w:r>
      <w:r>
        <w:rPr>
          <w:rFonts w:ascii="DFKai-SB" w:eastAsia="DFKai-SB" w:hAnsi="DFKai-SB" w:cs="DFKai-SB"/>
          <w:sz w:val="24"/>
        </w:rPr>
        <w:t>光源需涵蓋的光譜範圍必須多大</w:t>
      </w:r>
      <w:r>
        <w:rPr>
          <w:rFonts w:ascii="Sabon" w:eastAsia="Sabon" w:hAnsi="Sabon" w:cs="Sabon"/>
          <w:sz w:val="24"/>
        </w:rPr>
        <w:t xml:space="preserve">? </w:t>
      </w:r>
      <w:r>
        <w:rPr>
          <w:rFonts w:ascii="DFKai-SB" w:eastAsia="DFKai-SB" w:hAnsi="DFKai-SB" w:cs="DFKai-SB"/>
          <w:sz w:val="24"/>
        </w:rPr>
        <w:t>強度必須多強</w:t>
      </w:r>
      <w:r>
        <w:rPr>
          <w:rFonts w:ascii="Sabon" w:eastAsia="Sabon" w:hAnsi="Sabon" w:cs="Sabon"/>
          <w:sz w:val="24"/>
        </w:rPr>
        <w:t xml:space="preserve">? </w:t>
      </w:r>
      <w:r>
        <w:rPr>
          <w:rFonts w:ascii="DFKai-SB" w:eastAsia="DFKai-SB" w:hAnsi="DFKai-SB" w:cs="DFKai-SB"/>
          <w:sz w:val="24"/>
        </w:rPr>
        <w:t>是否需要合適的濾波、如何節省所需的空間與元件數量等，也都是開發本子系統的過程中希望習得的知識與經驗。</w:t>
      </w:r>
    </w:p>
    <w:p w14:paraId="035E68B1" w14:textId="77777777" w:rsidR="00541743" w:rsidRDefault="006A0871">
      <w:pPr>
        <w:spacing w:after="414" w:line="312" w:lineRule="auto"/>
        <w:ind w:left="-15" w:right="172" w:firstLine="359"/>
      </w:pPr>
      <w:r>
        <w:rPr>
          <w:rFonts w:ascii="DFKai-SB" w:eastAsia="DFKai-SB" w:hAnsi="DFKai-SB" w:cs="DFKai-SB"/>
          <w:sz w:val="24"/>
        </w:rPr>
        <w:t>另外，在本階段的軟體開發部分，主要重點將是後端軟體中系統硬體操控、掃描影像接合、矩陣運算等系統整合的後端基礎項目。</w:t>
      </w:r>
    </w:p>
    <w:p w14:paraId="57E30D50" w14:textId="7F2FA8E8" w:rsidR="00541743" w:rsidRDefault="006A0871">
      <w:pPr>
        <w:pStyle w:val="Heading2"/>
        <w:ind w:left="-5"/>
      </w:pPr>
      <w:bookmarkStart w:id="169" w:name="_Toc32284"/>
      <w:r>
        <w:rPr>
          <w:rFonts w:ascii="Sabon" w:eastAsia="Sabon" w:hAnsi="Sabon" w:cs="Sabon"/>
        </w:rPr>
        <w:t xml:space="preserve">3.2 </w:t>
      </w:r>
      <w:r>
        <w:t>第二階段</w:t>
      </w:r>
      <w:r>
        <w:rPr>
          <w:rFonts w:ascii="Sabon" w:eastAsia="Sabon" w:hAnsi="Sabon" w:cs="Sabon"/>
        </w:rPr>
        <w:t xml:space="preserve">: </w:t>
      </w:r>
      <w:r>
        <w:t>微觀實域觀測</w:t>
      </w:r>
      <w:bookmarkEnd w:id="169"/>
    </w:p>
    <w:p w14:paraId="3C82AD0D" w14:textId="77777777" w:rsidR="00541743" w:rsidRDefault="006A0871">
      <w:pPr>
        <w:spacing w:after="4" w:line="312" w:lineRule="auto"/>
        <w:ind w:left="-5" w:right="172" w:hanging="10"/>
      </w:pPr>
      <w:r>
        <w:rPr>
          <w:rFonts w:ascii="DFKai-SB" w:eastAsia="DFKai-SB" w:hAnsi="DFKai-SB" w:cs="DFKai-SB"/>
          <w:sz w:val="24"/>
        </w:rPr>
        <w:t xml:space="preserve">本階段將開發本研究最核心的軟、硬體系統，主要應用場域是微米等級樣品的實域觀測，因此將原本使用的廣角物鏡改為一套顯微鏡系統，並將載台掃描改為 </w:t>
      </w:r>
      <w:proofErr w:type="spellStart"/>
      <w:r>
        <w:rPr>
          <w:rFonts w:ascii="Sabon" w:eastAsia="Sabon" w:hAnsi="Sabon" w:cs="Sabon"/>
          <w:sz w:val="24"/>
        </w:rPr>
        <w:t>galvo</w:t>
      </w:r>
      <w:proofErr w:type="spellEnd"/>
      <w:r>
        <w:rPr>
          <w:rFonts w:ascii="Sabon" w:eastAsia="Sabon" w:hAnsi="Sabon" w:cs="Sabon"/>
          <w:sz w:val="24"/>
        </w:rPr>
        <w:t xml:space="preserve"> </w:t>
      </w:r>
      <w:r>
        <w:rPr>
          <w:rFonts w:ascii="DFKai-SB" w:eastAsia="DFKai-SB" w:hAnsi="DFKai-SB" w:cs="DFKai-SB"/>
          <w:sz w:val="24"/>
        </w:rPr>
        <w:t>掃描，與線掃描高光譜影像系統整合。</w:t>
      </w:r>
    </w:p>
    <w:p w14:paraId="7C359047" w14:textId="77777777" w:rsidR="00541743" w:rsidRDefault="006A0871">
      <w:pPr>
        <w:spacing w:after="4" w:line="312" w:lineRule="auto"/>
        <w:ind w:left="-15" w:right="172" w:firstLine="359"/>
      </w:pPr>
      <w:r>
        <w:rPr>
          <w:rFonts w:ascii="DFKai-SB" w:eastAsia="DFKai-SB" w:hAnsi="DFKai-SB" w:cs="DFKai-SB"/>
          <w:sz w:val="24"/>
        </w:rPr>
        <w:t xml:space="preserve">傳統顯微鏡的各項規格，是否能符合高光譜影像之需求，是本子系統開發的重點項目。如何操控雷射、同步 </w:t>
      </w:r>
      <w:proofErr w:type="spellStart"/>
      <w:r>
        <w:rPr>
          <w:rFonts w:ascii="Sabon" w:eastAsia="Sabon" w:hAnsi="Sabon" w:cs="Sabon"/>
          <w:sz w:val="24"/>
        </w:rPr>
        <w:t>galvo</w:t>
      </w:r>
      <w:proofErr w:type="spellEnd"/>
      <w:r>
        <w:rPr>
          <w:rFonts w:ascii="Sabon" w:eastAsia="Sabon" w:hAnsi="Sabon" w:cs="Sabon"/>
          <w:sz w:val="24"/>
        </w:rPr>
        <w:t xml:space="preserve"> </w:t>
      </w:r>
      <w:r>
        <w:rPr>
          <w:rFonts w:ascii="DFKai-SB" w:eastAsia="DFKai-SB" w:hAnsi="DFKai-SB" w:cs="DFKai-SB"/>
          <w:sz w:val="24"/>
        </w:rPr>
        <w:t>掃描、如何確保樣品上每個位置的光線皆能同步精確量測、如何實作線掃描等，都是本階段所必須完成的目標。</w:t>
      </w:r>
    </w:p>
    <w:p w14:paraId="2DECFBB7" w14:textId="77777777" w:rsidR="00541743" w:rsidRDefault="006A0871">
      <w:pPr>
        <w:spacing w:after="414" w:line="312" w:lineRule="auto"/>
        <w:ind w:left="-15" w:right="172" w:firstLine="359"/>
      </w:pPr>
      <w:r>
        <w:rPr>
          <w:rFonts w:ascii="DFKai-SB" w:eastAsia="DFKai-SB" w:hAnsi="DFKai-SB" w:cs="DFKai-SB"/>
          <w:sz w:val="24"/>
        </w:rPr>
        <w:lastRenderedPageBreak/>
        <w:t>在軟體部分，本階段最重要的目標是前端介面的開發，由於整個系統的使用者操作都將以軟體介面達成，將操作介面設計的直觀易用，並提供各種光譜量測所需的功能，非常重要。本階段所開發的軟體及硬體，將延用至第三階段的系統，</w:t>
      </w:r>
    </w:p>
    <w:p w14:paraId="77816223" w14:textId="6F33AAD0" w:rsidR="00541743" w:rsidRDefault="006A0871">
      <w:pPr>
        <w:pStyle w:val="Heading2"/>
        <w:ind w:left="-5"/>
      </w:pPr>
      <w:bookmarkStart w:id="170" w:name="_Toc32285"/>
      <w:r>
        <w:rPr>
          <w:rFonts w:ascii="Sabon" w:eastAsia="Sabon" w:hAnsi="Sabon" w:cs="Sabon"/>
        </w:rPr>
        <w:t xml:space="preserve">3.3 </w:t>
      </w:r>
      <w:r>
        <w:t>第三階段</w:t>
      </w:r>
      <w:r>
        <w:rPr>
          <w:rFonts w:ascii="Sabon" w:eastAsia="Sabon" w:hAnsi="Sabon" w:cs="Sabon"/>
        </w:rPr>
        <w:t xml:space="preserve">: </w:t>
      </w:r>
      <w:r>
        <w:t>動量域觀測</w:t>
      </w:r>
      <w:bookmarkEnd w:id="170"/>
    </w:p>
    <w:p w14:paraId="399EBD92" w14:textId="77777777" w:rsidR="00541743" w:rsidRDefault="006A0871">
      <w:pPr>
        <w:spacing w:after="42" w:line="312" w:lineRule="auto"/>
        <w:ind w:left="-5" w:right="172" w:hanging="10"/>
      </w:pPr>
      <w:r>
        <w:rPr>
          <w:rFonts w:ascii="DFKai-SB" w:eastAsia="DFKai-SB" w:hAnsi="DFKai-SB" w:cs="DFKai-SB"/>
          <w:sz w:val="24"/>
        </w:rPr>
        <w:t>我們將在第二階段系統的光路中加入可進行動量域影像的量測功能，因應這樣的研究需求，我們相信在光路的設計規劃上勢必更加複雜。如何設計出能在實域觀測與動量域觀測之間切換的光路，是本系統的主要目標與挑戰。有效地建立能夠在背焦面實作雷射共軛焦顯微高光譜影像的系統後，本計畫規劃的光學系統即告完備。</w:t>
      </w:r>
      <w:r>
        <w:rPr>
          <w:rFonts w:ascii="Sabon" w:eastAsia="Sabon" w:hAnsi="Sabon" w:cs="Sabon"/>
          <w:sz w:val="24"/>
          <w:vertAlign w:val="superscript"/>
        </w:rPr>
        <w:footnoteReference w:id="1"/>
      </w:r>
    </w:p>
    <w:p w14:paraId="19DB5066" w14:textId="77777777" w:rsidR="00541743" w:rsidRDefault="006A0871">
      <w:pPr>
        <w:spacing w:after="413" w:line="312" w:lineRule="auto"/>
        <w:ind w:left="-15" w:right="172" w:firstLine="359"/>
      </w:pPr>
      <w:r>
        <w:rPr>
          <w:rFonts w:ascii="DFKai-SB" w:eastAsia="DFKai-SB" w:hAnsi="DFKai-SB" w:cs="DFKai-SB"/>
          <w:sz w:val="24"/>
        </w:rPr>
        <w:t>同時，本階段的軟體開發，除了演算能力、操作介面等的持續精進外，高光譜影像的瀏覽、分析功能，對於包括背焦面影像在內的各種光譜觀測方式極其重要，將是本階段軟體開發的重點。這些軟體的系統整合與功能，無論在顯微實域的觀測或背焦面影像的觀測，都應能直接適用。</w:t>
      </w:r>
    </w:p>
    <w:p w14:paraId="0DA8220A" w14:textId="5A2BA42B" w:rsidR="00541743" w:rsidRDefault="006A0871">
      <w:pPr>
        <w:pStyle w:val="Heading2"/>
        <w:ind w:left="-5"/>
      </w:pPr>
      <w:bookmarkStart w:id="171" w:name="_Toc32286"/>
      <w:r>
        <w:rPr>
          <w:rFonts w:ascii="Sabon" w:eastAsia="Sabon" w:hAnsi="Sabon" w:cs="Sabon"/>
        </w:rPr>
        <w:t xml:space="preserve">3.4 </w:t>
      </w:r>
      <w:r>
        <w:t>線掃描高光譜影像核心硬體</w:t>
      </w:r>
      <w:bookmarkEnd w:id="171"/>
    </w:p>
    <w:p w14:paraId="062E89F7" w14:textId="77777777" w:rsidR="00541743" w:rsidRDefault="006A0871">
      <w:pPr>
        <w:spacing w:after="157" w:line="312" w:lineRule="auto"/>
        <w:ind w:left="-5" w:right="172" w:hanging="10"/>
      </w:pPr>
      <w:r>
        <w:rPr>
          <w:rFonts w:ascii="DFKai-SB" w:eastAsia="DFKai-SB" w:hAnsi="DFKai-SB" w:cs="DFKai-SB"/>
          <w:sz w:val="24"/>
        </w:rPr>
        <w:t>本研究中最重要的核心硬體，就是可以將狹縫上的掃描線一次做光譜展開的線光譜儀，以及用來接收其二維線掃描影像的影像感測器。這兩個組件無論在第一、二、三階段部是最關鍵的影像核心，我們所採用的線光譜儀與影像感測器的規格，大致如下列</w:t>
      </w:r>
      <w:r>
        <w:rPr>
          <w:rFonts w:ascii="Sabon" w:eastAsia="Sabon" w:hAnsi="Sabon" w:cs="Sabon"/>
          <w:sz w:val="24"/>
        </w:rPr>
        <w:t>:</w:t>
      </w:r>
    </w:p>
    <w:p w14:paraId="426F8247" w14:textId="77777777" w:rsidR="00541743" w:rsidRDefault="006A0871">
      <w:pPr>
        <w:numPr>
          <w:ilvl w:val="0"/>
          <w:numId w:val="3"/>
        </w:numPr>
        <w:spacing w:after="86" w:line="337" w:lineRule="auto"/>
        <w:ind w:right="395" w:hanging="319"/>
        <w:jc w:val="both"/>
      </w:pPr>
      <w:proofErr w:type="spellStart"/>
      <w:r>
        <w:rPr>
          <w:rFonts w:ascii="Sabon" w:eastAsia="Sabon" w:hAnsi="Sabon" w:cs="Sabon"/>
          <w:sz w:val="24"/>
        </w:rPr>
        <w:t>Specim</w:t>
      </w:r>
      <w:proofErr w:type="spellEnd"/>
      <w:r>
        <w:rPr>
          <w:rFonts w:ascii="Sabon" w:eastAsia="Sabon" w:hAnsi="Sabon" w:cs="Sabon"/>
          <w:sz w:val="24"/>
        </w:rPr>
        <w:t xml:space="preserve"> V10E </w:t>
      </w:r>
      <w:r>
        <w:rPr>
          <w:rFonts w:ascii="DFKai-SB" w:eastAsia="DFKai-SB" w:hAnsi="DFKai-SB" w:cs="DFKai-SB"/>
          <w:sz w:val="24"/>
        </w:rPr>
        <w:t>線光譜儀</w:t>
      </w:r>
    </w:p>
    <w:p w14:paraId="4AE5A473" w14:textId="77777777" w:rsidR="00541743" w:rsidRDefault="006A0871">
      <w:pPr>
        <w:numPr>
          <w:ilvl w:val="1"/>
          <w:numId w:val="3"/>
        </w:numPr>
        <w:spacing w:after="196"/>
        <w:ind w:right="395" w:hanging="239"/>
        <w:jc w:val="both"/>
      </w:pPr>
      <w:r>
        <w:rPr>
          <w:rFonts w:ascii="DFKai-SB" w:eastAsia="DFKai-SB" w:hAnsi="DFKai-SB" w:cs="DFKai-SB"/>
          <w:sz w:val="24"/>
        </w:rPr>
        <w:t>光譜範圍</w:t>
      </w:r>
      <w:r>
        <w:rPr>
          <w:rFonts w:ascii="Sabon" w:eastAsia="Sabon" w:hAnsi="Sabon" w:cs="Sabon"/>
          <w:sz w:val="24"/>
        </w:rPr>
        <w:t xml:space="preserve">: 400-1000 </w:t>
      </w:r>
      <w:r>
        <w:rPr>
          <w:rFonts w:ascii="Cambria" w:eastAsia="Cambria" w:hAnsi="Cambria" w:cs="Cambria"/>
          <w:i/>
          <w:sz w:val="24"/>
        </w:rPr>
        <w:t>nm</w:t>
      </w:r>
    </w:p>
    <w:p w14:paraId="66E2B4A1" w14:textId="77777777" w:rsidR="00541743" w:rsidRDefault="006A0871">
      <w:pPr>
        <w:numPr>
          <w:ilvl w:val="1"/>
          <w:numId w:val="3"/>
        </w:numPr>
        <w:spacing w:after="219"/>
        <w:ind w:right="395" w:hanging="239"/>
        <w:jc w:val="both"/>
      </w:pPr>
      <w:r>
        <w:rPr>
          <w:rFonts w:ascii="DFKai-SB" w:eastAsia="DFKai-SB" w:hAnsi="DFKai-SB" w:cs="DFKai-SB"/>
          <w:sz w:val="24"/>
        </w:rPr>
        <w:t>入射狹縫寬</w:t>
      </w:r>
      <w:r>
        <w:rPr>
          <w:rFonts w:ascii="Sabon" w:eastAsia="Sabon" w:hAnsi="Sabon" w:cs="Sabon"/>
          <w:sz w:val="24"/>
        </w:rPr>
        <w:t xml:space="preserve">: 30 </w:t>
      </w:r>
      <w:r>
        <w:rPr>
          <w:rFonts w:ascii="Cambria" w:eastAsia="Cambria" w:hAnsi="Cambria" w:cs="Cambria"/>
          <w:i/>
          <w:sz w:val="24"/>
        </w:rPr>
        <w:t>µm</w:t>
      </w:r>
    </w:p>
    <w:p w14:paraId="22387110" w14:textId="77777777" w:rsidR="00541743" w:rsidRDefault="006A0871">
      <w:pPr>
        <w:numPr>
          <w:ilvl w:val="1"/>
          <w:numId w:val="3"/>
        </w:numPr>
        <w:spacing w:after="426"/>
        <w:ind w:right="395" w:hanging="239"/>
        <w:jc w:val="both"/>
      </w:pPr>
      <w:r>
        <w:rPr>
          <w:rFonts w:ascii="DFKai-SB" w:eastAsia="DFKai-SB" w:hAnsi="DFKai-SB" w:cs="DFKai-SB"/>
          <w:sz w:val="24"/>
        </w:rPr>
        <w:t>成像尺寸</w:t>
      </w:r>
      <w:r>
        <w:rPr>
          <w:rFonts w:ascii="Sabon" w:eastAsia="Sabon" w:hAnsi="Sabon" w:cs="Sabon"/>
          <w:sz w:val="24"/>
        </w:rPr>
        <w:t xml:space="preserve">: </w:t>
      </w:r>
      <w:r>
        <w:rPr>
          <w:rFonts w:ascii="Cambria" w:eastAsia="Cambria" w:hAnsi="Cambria" w:cs="Cambria"/>
          <w:sz w:val="24"/>
        </w:rPr>
        <w:t>6</w:t>
      </w:r>
      <w:r>
        <w:rPr>
          <w:rFonts w:ascii="Cambria" w:eastAsia="Cambria" w:hAnsi="Cambria" w:cs="Cambria"/>
          <w:i/>
          <w:sz w:val="24"/>
        </w:rPr>
        <w:t>.</w:t>
      </w:r>
      <w:r>
        <w:rPr>
          <w:rFonts w:ascii="Cambria" w:eastAsia="Cambria" w:hAnsi="Cambria" w:cs="Cambria"/>
          <w:sz w:val="24"/>
        </w:rPr>
        <w:t>15(</w:t>
      </w:r>
      <w:r>
        <w:rPr>
          <w:rFonts w:ascii="Cambria" w:eastAsia="Cambria" w:hAnsi="Cambria" w:cs="Cambria"/>
          <w:i/>
          <w:sz w:val="24"/>
        </w:rPr>
        <w:t>spectral</w:t>
      </w:r>
      <w:r>
        <w:rPr>
          <w:rFonts w:ascii="Cambria" w:eastAsia="Cambria" w:hAnsi="Cambria" w:cs="Cambria"/>
          <w:sz w:val="24"/>
        </w:rPr>
        <w:t>)×14</w:t>
      </w:r>
      <w:r>
        <w:rPr>
          <w:rFonts w:ascii="Cambria" w:eastAsia="Cambria" w:hAnsi="Cambria" w:cs="Cambria"/>
          <w:i/>
          <w:sz w:val="24"/>
        </w:rPr>
        <w:t>.</w:t>
      </w:r>
      <w:r>
        <w:rPr>
          <w:rFonts w:ascii="Cambria" w:eastAsia="Cambria" w:hAnsi="Cambria" w:cs="Cambria"/>
          <w:sz w:val="24"/>
        </w:rPr>
        <w:t>2</w:t>
      </w:r>
      <w:r>
        <w:rPr>
          <w:rFonts w:ascii="Cambria" w:eastAsia="Cambria" w:hAnsi="Cambria" w:cs="Cambria"/>
          <w:i/>
          <w:sz w:val="24"/>
        </w:rPr>
        <w:t>mm</w:t>
      </w:r>
    </w:p>
    <w:p w14:paraId="6A562DDB" w14:textId="77777777" w:rsidR="00541743" w:rsidRDefault="006A0871">
      <w:pPr>
        <w:numPr>
          <w:ilvl w:val="0"/>
          <w:numId w:val="3"/>
        </w:numPr>
        <w:spacing w:after="283"/>
        <w:ind w:right="395" w:hanging="319"/>
        <w:jc w:val="both"/>
      </w:pPr>
      <w:proofErr w:type="spellStart"/>
      <w:r>
        <w:rPr>
          <w:rFonts w:ascii="Sabon" w:eastAsia="Sabon" w:hAnsi="Sabon" w:cs="Sabon"/>
          <w:sz w:val="24"/>
        </w:rPr>
        <w:t>Andor</w:t>
      </w:r>
      <w:proofErr w:type="spellEnd"/>
      <w:r>
        <w:rPr>
          <w:rFonts w:ascii="Sabon" w:eastAsia="Sabon" w:hAnsi="Sabon" w:cs="Sabon"/>
          <w:sz w:val="24"/>
        </w:rPr>
        <w:t xml:space="preserve"> </w:t>
      </w:r>
      <w:proofErr w:type="spellStart"/>
      <w:r>
        <w:rPr>
          <w:rFonts w:ascii="Sabon" w:eastAsia="Sabon" w:hAnsi="Sabon" w:cs="Sabon"/>
          <w:sz w:val="24"/>
        </w:rPr>
        <w:t>iXon</w:t>
      </w:r>
      <w:proofErr w:type="spellEnd"/>
      <w:r>
        <w:rPr>
          <w:rFonts w:ascii="Sabon" w:eastAsia="Sabon" w:hAnsi="Sabon" w:cs="Sabon"/>
          <w:sz w:val="24"/>
        </w:rPr>
        <w:t xml:space="preserve"> DU897 EMCCD</w:t>
      </w:r>
    </w:p>
    <w:p w14:paraId="072A097F" w14:textId="77777777" w:rsidR="00541743" w:rsidRDefault="006A0871">
      <w:pPr>
        <w:numPr>
          <w:ilvl w:val="1"/>
          <w:numId w:val="3"/>
        </w:numPr>
        <w:spacing w:after="342"/>
        <w:ind w:right="395" w:hanging="239"/>
        <w:jc w:val="both"/>
      </w:pPr>
      <w:r>
        <w:rPr>
          <w:rFonts w:ascii="Sabon" w:eastAsia="Sabon" w:hAnsi="Sabon" w:cs="Sabon"/>
          <w:sz w:val="24"/>
        </w:rPr>
        <w:t xml:space="preserve">512 </w:t>
      </w:r>
      <w:r>
        <w:rPr>
          <w:rFonts w:ascii="Cambria" w:eastAsia="Cambria" w:hAnsi="Cambria" w:cs="Cambria"/>
          <w:sz w:val="24"/>
        </w:rPr>
        <w:t xml:space="preserve">× </w:t>
      </w:r>
      <w:r>
        <w:rPr>
          <w:rFonts w:ascii="Sabon" w:eastAsia="Sabon" w:hAnsi="Sabon" w:cs="Sabon"/>
          <w:sz w:val="24"/>
        </w:rPr>
        <w:t>512 pixels</w:t>
      </w:r>
    </w:p>
    <w:p w14:paraId="72BB05EE" w14:textId="77777777" w:rsidR="00541743" w:rsidRDefault="006A0871">
      <w:pPr>
        <w:numPr>
          <w:ilvl w:val="1"/>
          <w:numId w:val="3"/>
        </w:numPr>
        <w:spacing w:after="332"/>
        <w:ind w:right="395" w:hanging="239"/>
        <w:jc w:val="both"/>
      </w:pPr>
      <w:r>
        <w:rPr>
          <w:rFonts w:ascii="Sabon" w:eastAsia="Sabon" w:hAnsi="Sabon" w:cs="Sabon"/>
          <w:sz w:val="24"/>
        </w:rPr>
        <w:t xml:space="preserve">8.2 </w:t>
      </w:r>
      <w:r>
        <w:rPr>
          <w:rFonts w:ascii="Cambria" w:eastAsia="Cambria" w:hAnsi="Cambria" w:cs="Cambria"/>
          <w:sz w:val="24"/>
        </w:rPr>
        <w:t xml:space="preserve">× </w:t>
      </w:r>
      <w:r>
        <w:rPr>
          <w:rFonts w:ascii="Sabon" w:eastAsia="Sabon" w:hAnsi="Sabon" w:cs="Sabon"/>
          <w:sz w:val="24"/>
        </w:rPr>
        <w:t>8.2 mm</w:t>
      </w:r>
    </w:p>
    <w:p w14:paraId="0BDF6F87" w14:textId="77777777" w:rsidR="00541743" w:rsidRDefault="006A0871">
      <w:pPr>
        <w:numPr>
          <w:ilvl w:val="1"/>
          <w:numId w:val="3"/>
        </w:numPr>
        <w:spacing w:after="179"/>
        <w:ind w:right="395" w:hanging="239"/>
        <w:jc w:val="both"/>
      </w:pPr>
      <w:r>
        <w:rPr>
          <w:rFonts w:ascii="Sabon" w:eastAsia="Sabon" w:hAnsi="Sabon" w:cs="Sabon"/>
          <w:sz w:val="24"/>
        </w:rPr>
        <w:lastRenderedPageBreak/>
        <w:t>TE cooler</w:t>
      </w:r>
    </w:p>
    <w:p w14:paraId="15C64F75" w14:textId="77777777" w:rsidR="00541743" w:rsidRDefault="006A0871">
      <w:pPr>
        <w:numPr>
          <w:ilvl w:val="1"/>
          <w:numId w:val="3"/>
        </w:numPr>
        <w:spacing w:after="312"/>
        <w:ind w:right="395" w:hanging="239"/>
        <w:jc w:val="both"/>
      </w:pPr>
      <w:r>
        <w:rPr>
          <w:rFonts w:ascii="Sabon" w:eastAsia="Sabon" w:hAnsi="Sabon" w:cs="Sabon"/>
          <w:sz w:val="24"/>
        </w:rPr>
        <w:t>Electron Multiplying gain</w:t>
      </w:r>
    </w:p>
    <w:p w14:paraId="73E304EE" w14:textId="77777777" w:rsidR="00541743" w:rsidRDefault="006A0871">
      <w:pPr>
        <w:spacing w:after="5" w:line="325" w:lineRule="auto"/>
        <w:ind w:left="-5" w:right="396" w:hanging="10"/>
        <w:jc w:val="both"/>
      </w:pPr>
      <w:r>
        <w:rPr>
          <w:rFonts w:ascii="DFKai-SB" w:eastAsia="DFKai-SB" w:hAnsi="DFKai-SB" w:cs="DFKai-SB"/>
          <w:sz w:val="24"/>
        </w:rPr>
        <w:t xml:space="preserve">由於 </w:t>
      </w:r>
      <w:r>
        <w:rPr>
          <w:rFonts w:ascii="Sabon" w:eastAsia="Sabon" w:hAnsi="Sabon" w:cs="Sabon"/>
          <w:sz w:val="24"/>
        </w:rPr>
        <w:t xml:space="preserve">V10E </w:t>
      </w:r>
      <w:r>
        <w:rPr>
          <w:rFonts w:ascii="DFKai-SB" w:eastAsia="DFKai-SB" w:hAnsi="DFKai-SB" w:cs="DFKai-SB"/>
          <w:sz w:val="24"/>
        </w:rPr>
        <w:t xml:space="preserve">線光譜儀的成像尺寸與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 xml:space="preserve">的正方形 </w:t>
      </w:r>
      <w:r>
        <w:rPr>
          <w:rFonts w:ascii="Sabon" w:eastAsia="Sabon" w:hAnsi="Sabon" w:cs="Sabon"/>
          <w:sz w:val="24"/>
        </w:rPr>
        <w:t xml:space="preserve">CCD </w:t>
      </w:r>
      <w:r>
        <w:rPr>
          <w:rFonts w:ascii="DFKai-SB" w:eastAsia="DFKai-SB" w:hAnsi="DFKai-SB" w:cs="DFKai-SB"/>
          <w:sz w:val="24"/>
        </w:rPr>
        <w:t>尺寸並不同，因此當兩部儀器接合使用後，有部分的像是我們無法觀測到的，如圖</w:t>
      </w:r>
      <w:r>
        <w:rPr>
          <w:rFonts w:ascii="Sabon" w:eastAsia="Sabon" w:hAnsi="Sabon" w:cs="Sabon"/>
          <w:sz w:val="24"/>
        </w:rPr>
        <w:t>3</w:t>
      </w:r>
      <w:r>
        <w:rPr>
          <w:rFonts w:ascii="DFKai-SB" w:eastAsia="DFKai-SB" w:hAnsi="DFKai-SB" w:cs="DFKai-SB"/>
          <w:sz w:val="24"/>
        </w:rPr>
        <w:t xml:space="preserve">所示，我們將能在系統中能到看到 </w:t>
      </w:r>
      <w:r>
        <w:rPr>
          <w:rFonts w:ascii="Sabon" w:eastAsia="Sabon" w:hAnsi="Sabon" w:cs="Sabon"/>
          <w:sz w:val="24"/>
        </w:rPr>
        <w:t xml:space="preserve">V10E </w:t>
      </w:r>
      <w:r>
        <w:rPr>
          <w:rFonts w:ascii="DFKai-SB" w:eastAsia="DFKai-SB" w:hAnsi="DFKai-SB" w:cs="DFKai-SB"/>
          <w:sz w:val="24"/>
        </w:rPr>
        <w:t xml:space="preserve">的整個光譜範圍，但觀測物的 </w:t>
      </w:r>
      <w:r>
        <w:rPr>
          <w:rFonts w:ascii="Sabon" w:eastAsia="Sabon" w:hAnsi="Sabon" w:cs="Sabon"/>
          <w:sz w:val="24"/>
        </w:rPr>
        <w:t xml:space="preserve">y </w:t>
      </w:r>
      <w:r>
        <w:rPr>
          <w:rFonts w:ascii="DFKai-SB" w:eastAsia="DFKai-SB" w:hAnsi="DFKai-SB" w:cs="DFKai-SB"/>
          <w:sz w:val="24"/>
        </w:rPr>
        <w:t xml:space="preserve">軸方向視野，卻因為 </w:t>
      </w:r>
      <w:proofErr w:type="spellStart"/>
      <w:r>
        <w:rPr>
          <w:rFonts w:ascii="Sabon" w:eastAsia="Sabon" w:hAnsi="Sabon" w:cs="Sabon"/>
          <w:sz w:val="24"/>
        </w:rPr>
        <w:t>iXon</w:t>
      </w:r>
      <w:proofErr w:type="spellEnd"/>
    </w:p>
    <w:p w14:paraId="67411EF6" w14:textId="77777777" w:rsidR="00541743" w:rsidRDefault="006A0871">
      <w:pPr>
        <w:spacing w:after="4"/>
        <w:ind w:left="-5" w:right="172" w:hanging="10"/>
      </w:pPr>
      <w:r>
        <w:rPr>
          <w:rFonts w:ascii="Sabon" w:eastAsia="Sabon" w:hAnsi="Sabon" w:cs="Sabon"/>
          <w:sz w:val="24"/>
        </w:rPr>
        <w:t xml:space="preserve">CCD </w:t>
      </w:r>
      <w:r>
        <w:rPr>
          <w:rFonts w:ascii="DFKai-SB" w:eastAsia="DFKai-SB" w:hAnsi="DFKai-SB" w:cs="DFKai-SB"/>
          <w:sz w:val="24"/>
        </w:rPr>
        <w:t>的高度較小，因此無法完整觀測。</w:t>
      </w:r>
    </w:p>
    <w:p w14:paraId="484DB0FD" w14:textId="77777777" w:rsidR="00541743" w:rsidRDefault="006A0871">
      <w:pPr>
        <w:spacing w:after="275"/>
        <w:ind w:left="2126"/>
      </w:pPr>
      <w:r>
        <w:rPr>
          <w:noProof/>
          <w:lang w:val="en-MY" w:eastAsia="zh-CN"/>
        </w:rPr>
        <w:drawing>
          <wp:inline distT="0" distB="0" distL="0" distR="0" wp14:anchorId="463638AD" wp14:editId="29290CB5">
            <wp:extent cx="2700007" cy="2700007"/>
            <wp:effectExtent l="0" t="0" r="0" b="0"/>
            <wp:docPr id="850" name="Picture 850"/>
            <wp:cNvGraphicFramePr/>
            <a:graphic xmlns:a="http://schemas.openxmlformats.org/drawingml/2006/main">
              <a:graphicData uri="http://schemas.openxmlformats.org/drawingml/2006/picture">
                <pic:pic xmlns:pic="http://schemas.openxmlformats.org/drawingml/2006/picture">
                  <pic:nvPicPr>
                    <pic:cNvPr id="850" name="Picture 850"/>
                    <pic:cNvPicPr/>
                  </pic:nvPicPr>
                  <pic:blipFill>
                    <a:blip r:embed="rId16" cstate="print">
                      <a:extLst>
                        <a:ext uri="{28A0092B-C50C-407E-A947-70E740481C1C}">
                          <a14:useLocalDpi xmlns:a14="http://schemas.microsoft.com/office/drawing/2010/main"/>
                        </a:ext>
                      </a:extLst>
                    </a:blip>
                    <a:stretch>
                      <a:fillRect/>
                    </a:stretch>
                  </pic:blipFill>
                  <pic:spPr>
                    <a:xfrm>
                      <a:off x="0" y="0"/>
                      <a:ext cx="2700007" cy="2700007"/>
                    </a:xfrm>
                    <a:prstGeom prst="rect">
                      <a:avLst/>
                    </a:prstGeom>
                  </pic:spPr>
                </pic:pic>
              </a:graphicData>
            </a:graphic>
          </wp:inline>
        </w:drawing>
      </w:r>
    </w:p>
    <w:p w14:paraId="678BA9C8" w14:textId="77777777" w:rsidR="00541743" w:rsidRDefault="006A0871">
      <w:pPr>
        <w:spacing w:after="868" w:line="265" w:lineRule="auto"/>
        <w:ind w:left="10" w:right="410" w:hanging="10"/>
        <w:jc w:val="center"/>
      </w:pPr>
      <w:r>
        <w:rPr>
          <w:rFonts w:ascii="DFKai-SB" w:eastAsia="DFKai-SB" w:hAnsi="DFKai-SB" w:cs="DFKai-SB"/>
          <w:sz w:val="24"/>
        </w:rPr>
        <w:t xml:space="preserve">圖 </w:t>
      </w:r>
      <w:r>
        <w:rPr>
          <w:rFonts w:ascii="Sabon" w:eastAsia="Sabon" w:hAnsi="Sabon" w:cs="Sabon"/>
          <w:sz w:val="24"/>
        </w:rPr>
        <w:t xml:space="preserve">3: </w:t>
      </w:r>
      <w:r>
        <w:rPr>
          <w:rFonts w:ascii="DFKai-SB" w:eastAsia="DFKai-SB" w:hAnsi="DFKai-SB" w:cs="DFKai-SB"/>
          <w:sz w:val="24"/>
        </w:rPr>
        <w:t>成像尺寸</w:t>
      </w:r>
    </w:p>
    <w:p w14:paraId="73FD4F9F" w14:textId="19CFE773" w:rsidR="00541743" w:rsidRDefault="006A0871">
      <w:pPr>
        <w:pStyle w:val="Heading2"/>
        <w:ind w:left="-5"/>
      </w:pPr>
      <w:bookmarkStart w:id="172" w:name="_Toc32287"/>
      <w:r>
        <w:rPr>
          <w:rFonts w:ascii="Sabon" w:eastAsia="Sabon" w:hAnsi="Sabon" w:cs="Sabon"/>
        </w:rPr>
        <w:t xml:space="preserve">3.5 </w:t>
      </w:r>
      <w:r>
        <w:t>軟體開發</w:t>
      </w:r>
      <w:bookmarkEnd w:id="172"/>
    </w:p>
    <w:p w14:paraId="57E46B2A" w14:textId="77777777" w:rsidR="00541743" w:rsidRDefault="006A0871">
      <w:pPr>
        <w:spacing w:after="4" w:line="312" w:lineRule="auto"/>
        <w:ind w:left="-5" w:right="172" w:hanging="10"/>
      </w:pPr>
      <w:r>
        <w:rPr>
          <w:rFonts w:ascii="DFKai-SB" w:eastAsia="DFKai-SB" w:hAnsi="DFKai-SB" w:cs="DFKai-SB"/>
          <w:sz w:val="24"/>
        </w:rPr>
        <w:t>本研究的軟體系統，主要功能在於線掃描高光譜影像擷取與分析功能的建立，相較於傳統雷射掃描方式，高光譜影像一次須處裡的資料更龐大，軟體系統必須有效地進行資料擷取與分析。另外，如何計算不同物鏡下分光儀不同的空間解析度，並在影像感測器上的合適範圍讀取資料進行影像拼接，也是軟體系統開發的關鍵問題。除此之外，掃描元件的控制、影像的截取與呈現、影像感測器的同步</w:t>
      </w:r>
      <w:commentRangeStart w:id="173"/>
      <w:r>
        <w:rPr>
          <w:rFonts w:ascii="DFKai-SB" w:eastAsia="DFKai-SB" w:hAnsi="DFKai-SB" w:cs="DFKai-SB"/>
          <w:sz w:val="24"/>
        </w:rPr>
        <w:t>控制</w:t>
      </w:r>
      <w:commentRangeEnd w:id="173"/>
      <w:r w:rsidR="0053064C">
        <w:rPr>
          <w:rStyle w:val="CommentReference"/>
        </w:rPr>
        <w:commentReference w:id="173"/>
      </w:r>
    </w:p>
    <w:p w14:paraId="70F01361" w14:textId="77777777" w:rsidR="00541743" w:rsidRDefault="006A0871">
      <w:pPr>
        <w:spacing w:after="277"/>
        <w:ind w:left="425"/>
      </w:pPr>
      <w:r>
        <w:rPr>
          <w:noProof/>
          <w:lang w:val="en-MY" w:eastAsia="zh-CN"/>
        </w:rPr>
        <w:lastRenderedPageBreak/>
        <w:drawing>
          <wp:inline distT="0" distB="0" distL="0" distR="0" wp14:anchorId="26D936A6" wp14:editId="76124F4D">
            <wp:extent cx="4859979" cy="3645349"/>
            <wp:effectExtent l="0" t="0" r="0" b="0"/>
            <wp:docPr id="872" name="Picture 872"/>
            <wp:cNvGraphicFramePr/>
            <a:graphic xmlns:a="http://schemas.openxmlformats.org/drawingml/2006/main">
              <a:graphicData uri="http://schemas.openxmlformats.org/drawingml/2006/picture">
                <pic:pic xmlns:pic="http://schemas.openxmlformats.org/drawingml/2006/picture">
                  <pic:nvPicPr>
                    <pic:cNvPr id="872" name="Picture 872"/>
                    <pic:cNvPicPr/>
                  </pic:nvPicPr>
                  <pic:blipFill>
                    <a:blip r:embed="rId17" cstate="print">
                      <a:extLst>
                        <a:ext uri="{28A0092B-C50C-407E-A947-70E740481C1C}">
                          <a14:useLocalDpi xmlns:a14="http://schemas.microsoft.com/office/drawing/2010/main"/>
                        </a:ext>
                      </a:extLst>
                    </a:blip>
                    <a:stretch>
                      <a:fillRect/>
                    </a:stretch>
                  </pic:blipFill>
                  <pic:spPr>
                    <a:xfrm>
                      <a:off x="0" y="0"/>
                      <a:ext cx="4859979" cy="3645349"/>
                    </a:xfrm>
                    <a:prstGeom prst="rect">
                      <a:avLst/>
                    </a:prstGeom>
                  </pic:spPr>
                </pic:pic>
              </a:graphicData>
            </a:graphic>
          </wp:inline>
        </w:drawing>
      </w:r>
    </w:p>
    <w:p w14:paraId="45246A5F" w14:textId="77777777" w:rsidR="00541743" w:rsidRDefault="006A0871">
      <w:pPr>
        <w:pStyle w:val="Heading3"/>
        <w:ind w:right="410"/>
      </w:pPr>
      <w:r>
        <w:t xml:space="preserve">圖 </w:t>
      </w:r>
      <w:r>
        <w:rPr>
          <w:rFonts w:ascii="Sabon" w:eastAsia="Sabon" w:hAnsi="Sabon" w:cs="Sabon"/>
        </w:rPr>
        <w:t xml:space="preserve">4: </w:t>
      </w:r>
      <w:r>
        <w:t>巨觀系統光路圖</w:t>
      </w:r>
    </w:p>
    <w:p w14:paraId="21119B5A" w14:textId="68DBDD6B" w:rsidR="00541743" w:rsidRDefault="006A0871">
      <w:pPr>
        <w:spacing w:after="558" w:line="312" w:lineRule="auto"/>
        <w:ind w:left="-5" w:right="172" w:hanging="10"/>
      </w:pPr>
      <w:r>
        <w:rPr>
          <w:rFonts w:ascii="DFKai-SB" w:eastAsia="DFKai-SB" w:hAnsi="DFKai-SB" w:cs="DFKai-SB"/>
          <w:sz w:val="24"/>
        </w:rPr>
        <w:t xml:space="preserve">等等，都是系統整合的關鍵議題。由於本系統各個重要組件都可以由程式控制，因此我們將自行撰寫 </w:t>
      </w:r>
      <w:proofErr w:type="spellStart"/>
      <w:r>
        <w:rPr>
          <w:rFonts w:ascii="Sabon" w:eastAsia="Sabon" w:hAnsi="Sabon" w:cs="Sabon"/>
          <w:sz w:val="24"/>
        </w:rPr>
        <w:t>LabVIEW</w:t>
      </w:r>
      <w:proofErr w:type="spellEnd"/>
      <w:r>
        <w:rPr>
          <w:rFonts w:ascii="Sabon" w:eastAsia="Sabon" w:hAnsi="Sabon" w:cs="Sabon"/>
          <w:sz w:val="24"/>
        </w:rPr>
        <w:t xml:space="preserve"> </w:t>
      </w:r>
      <w:r>
        <w:rPr>
          <w:rFonts w:ascii="DFKai-SB" w:eastAsia="DFKai-SB" w:hAnsi="DFKai-SB" w:cs="DFKai-SB"/>
          <w:sz w:val="24"/>
        </w:rPr>
        <w:t xml:space="preserve">程式來完成系統整合，這也將是本研究的核心部分。其他使用者介面的建立；影像資料分析功能的建立等，更是軟體開發後期的主要任務，尤其面對不同觀測域的影像，分析與瀏覽的功能勢必得更加完整。我們也將採用 </w:t>
      </w:r>
      <w:proofErr w:type="spellStart"/>
      <w:r>
        <w:rPr>
          <w:rFonts w:ascii="Sabon" w:eastAsia="Sabon" w:hAnsi="Sabon" w:cs="Sabon"/>
          <w:sz w:val="24"/>
        </w:rPr>
        <w:t>LabVIEW</w:t>
      </w:r>
      <w:proofErr w:type="spellEnd"/>
      <w:r>
        <w:rPr>
          <w:rFonts w:ascii="Sabon" w:eastAsia="Sabon" w:hAnsi="Sabon" w:cs="Sabon"/>
          <w:sz w:val="24"/>
        </w:rPr>
        <w:t xml:space="preserve"> </w:t>
      </w:r>
      <w:r>
        <w:rPr>
          <w:rFonts w:ascii="DFKai-SB" w:eastAsia="DFKai-SB" w:hAnsi="DFKai-SB" w:cs="DFKai-SB"/>
          <w:sz w:val="24"/>
        </w:rPr>
        <w:t xml:space="preserve">來開發操作介面 </w:t>
      </w:r>
      <w:r>
        <w:rPr>
          <w:rFonts w:ascii="Sabon" w:eastAsia="Sabon" w:hAnsi="Sabon" w:cs="Sabon"/>
          <w:sz w:val="24"/>
        </w:rPr>
        <w:t xml:space="preserve">(GUI) </w:t>
      </w:r>
      <w:r>
        <w:rPr>
          <w:rFonts w:ascii="DFKai-SB" w:eastAsia="DFKai-SB" w:hAnsi="DFKai-SB" w:cs="DFKai-SB"/>
          <w:sz w:val="24"/>
        </w:rPr>
        <w:t xml:space="preserve">及應用程式主體，並以 </w:t>
      </w:r>
      <w:r>
        <w:rPr>
          <w:rFonts w:ascii="Sabon" w:eastAsia="Sabon" w:hAnsi="Sabon" w:cs="Sabon"/>
          <w:sz w:val="24"/>
        </w:rPr>
        <w:t xml:space="preserve">C++ </w:t>
      </w:r>
      <w:r>
        <w:rPr>
          <w:rFonts w:ascii="DFKai-SB" w:eastAsia="DFKai-SB" w:hAnsi="DFKai-SB" w:cs="DFKai-SB"/>
          <w:sz w:val="24"/>
        </w:rPr>
        <w:t>實作動態</w:t>
      </w:r>
      <w:del w:id="174" w:author="MH" w:date="2022-03-29T04:45:00Z">
        <w:r w:rsidDel="00950534">
          <w:rPr>
            <w:rFonts w:ascii="DFKai-SB" w:eastAsia="DFKai-SB" w:hAnsi="DFKai-SB" w:cs="DFKai-SB" w:hint="eastAsia"/>
            <w:sz w:val="24"/>
          </w:rPr>
          <w:delText>含</w:delText>
        </w:r>
      </w:del>
      <w:ins w:id="175" w:author="MH" w:date="2022-03-29T04:45:00Z">
        <w:r w:rsidR="00950534">
          <w:rPr>
            <w:rFonts w:ascii="DFKai-SB" w:eastAsia="DFKai-SB" w:hAnsi="DFKai-SB" w:cs="DFKai-SB" w:hint="eastAsia"/>
            <w:sz w:val="24"/>
          </w:rPr>
          <w:t>函</w:t>
        </w:r>
      </w:ins>
      <w:r>
        <w:rPr>
          <w:rFonts w:ascii="DFKai-SB" w:eastAsia="DFKai-SB" w:hAnsi="DFKai-SB" w:cs="DFKai-SB"/>
          <w:sz w:val="24"/>
        </w:rPr>
        <w:t xml:space="preserve">式庫 </w:t>
      </w:r>
      <w:r>
        <w:rPr>
          <w:rFonts w:ascii="Sabon" w:eastAsia="Sabon" w:hAnsi="Sabon" w:cs="Sabon"/>
          <w:sz w:val="24"/>
        </w:rPr>
        <w:t>(.</w:t>
      </w:r>
      <w:proofErr w:type="spellStart"/>
      <w:r>
        <w:rPr>
          <w:rFonts w:ascii="Sabon" w:eastAsia="Sabon" w:hAnsi="Sabon" w:cs="Sabon"/>
          <w:sz w:val="24"/>
        </w:rPr>
        <w:t>dll</w:t>
      </w:r>
      <w:proofErr w:type="spellEnd"/>
      <w:r>
        <w:rPr>
          <w:rFonts w:ascii="Sabon" w:eastAsia="Sabon" w:hAnsi="Sabon" w:cs="Sabon"/>
          <w:sz w:val="24"/>
        </w:rPr>
        <w:t xml:space="preserve">) </w:t>
      </w:r>
      <w:r>
        <w:rPr>
          <w:rFonts w:ascii="DFKai-SB" w:eastAsia="DFKai-SB" w:hAnsi="DFKai-SB" w:cs="DFKai-SB"/>
          <w:sz w:val="24"/>
        </w:rPr>
        <w:t>輔助後台的影像處理及資料流。</w:t>
      </w:r>
    </w:p>
    <w:p w14:paraId="3B818132" w14:textId="3C1DFF8B" w:rsidR="00541743" w:rsidRDefault="006A0871">
      <w:pPr>
        <w:pStyle w:val="Heading1"/>
        <w:spacing w:after="371"/>
        <w:ind w:left="-5"/>
      </w:pPr>
      <w:bookmarkStart w:id="176" w:name="_Toc32288"/>
      <w:r>
        <w:rPr>
          <w:rFonts w:ascii="Sabon" w:eastAsia="Sabon" w:hAnsi="Sabon" w:cs="Sabon"/>
        </w:rPr>
        <w:t xml:space="preserve">4 </w:t>
      </w:r>
      <w:r>
        <w:t>研究結果與討論</w:t>
      </w:r>
      <w:bookmarkEnd w:id="176"/>
    </w:p>
    <w:p w14:paraId="72462929" w14:textId="20698C6C" w:rsidR="00541743" w:rsidRDefault="006A0871">
      <w:pPr>
        <w:pStyle w:val="Heading2"/>
        <w:ind w:left="-5"/>
      </w:pPr>
      <w:bookmarkStart w:id="177" w:name="_Toc32289"/>
      <w:r>
        <w:rPr>
          <w:rFonts w:ascii="Sabon" w:eastAsia="Sabon" w:hAnsi="Sabon" w:cs="Sabon"/>
        </w:rPr>
        <w:t xml:space="preserve">4.1 </w:t>
      </w:r>
      <w:r>
        <w:t>第一階段</w:t>
      </w:r>
      <w:r>
        <w:rPr>
          <w:rFonts w:ascii="Sabon" w:eastAsia="Sabon" w:hAnsi="Sabon" w:cs="Sabon"/>
        </w:rPr>
        <w:t xml:space="preserve">: </w:t>
      </w:r>
      <w:r>
        <w:t>技術驗證</w:t>
      </w:r>
      <w:bookmarkEnd w:id="177"/>
    </w:p>
    <w:p w14:paraId="08A60D79" w14:textId="77777777" w:rsidR="00541743" w:rsidRDefault="006A0871">
      <w:pPr>
        <w:spacing w:after="5" w:line="325" w:lineRule="auto"/>
        <w:ind w:left="-5" w:right="396" w:hanging="10"/>
        <w:jc w:val="both"/>
      </w:pPr>
      <w:r>
        <w:rPr>
          <w:rFonts w:ascii="DFKai-SB" w:eastAsia="DFKai-SB" w:hAnsi="DFKai-SB" w:cs="DFKai-SB"/>
          <w:sz w:val="24"/>
        </w:rPr>
        <w:t>第一階段系統是為了在巨觀尺度下觀測實域影像而設計，在本計畫中也是作為概念驗證與軟體開發的雛型。系統的光路圖如圖</w:t>
      </w:r>
      <w:r>
        <w:rPr>
          <w:rFonts w:ascii="Sabon" w:eastAsia="Sabon" w:hAnsi="Sabon" w:cs="Sabon"/>
          <w:sz w:val="24"/>
        </w:rPr>
        <w:t>4</w:t>
      </w:r>
      <w:r>
        <w:rPr>
          <w:rFonts w:ascii="DFKai-SB" w:eastAsia="DFKai-SB" w:hAnsi="DFKai-SB" w:cs="DFKai-SB"/>
          <w:sz w:val="24"/>
        </w:rPr>
        <w:t xml:space="preserve">所示，其實就是線光譜儀 </w:t>
      </w:r>
      <w:r>
        <w:rPr>
          <w:rFonts w:ascii="Sabon" w:eastAsia="Sabon" w:hAnsi="Sabon" w:cs="Sabon"/>
          <w:sz w:val="24"/>
        </w:rPr>
        <w:t xml:space="preserve">+ </w:t>
      </w:r>
      <w:r>
        <w:rPr>
          <w:rFonts w:ascii="DFKai-SB" w:eastAsia="DFKai-SB" w:hAnsi="DFKai-SB" w:cs="DFKai-SB"/>
          <w:sz w:val="24"/>
        </w:rPr>
        <w:t xml:space="preserve">感測器的影像核心，前端再加上一個焦距 </w:t>
      </w:r>
      <w:r>
        <w:rPr>
          <w:rFonts w:ascii="Sabon" w:eastAsia="Sabon" w:hAnsi="Sabon" w:cs="Sabon"/>
          <w:sz w:val="24"/>
        </w:rPr>
        <w:t xml:space="preserve">23 mm </w:t>
      </w:r>
      <w:r>
        <w:rPr>
          <w:rFonts w:ascii="DFKai-SB" w:eastAsia="DFKai-SB" w:hAnsi="DFKai-SB" w:cs="DFKai-SB"/>
          <w:sz w:val="24"/>
        </w:rPr>
        <w:t>的掃描用廣角物鏡。而物鏡前的樣品其實是放置在一個電動載台上，透過電動載台移動樣品，來達成在樣品上不同位置進行拍攝的掃描過程。</w:t>
      </w:r>
    </w:p>
    <w:p w14:paraId="655F8CEF" w14:textId="77777777" w:rsidR="00541743" w:rsidRDefault="006A0871">
      <w:pPr>
        <w:spacing w:after="4" w:line="312" w:lineRule="auto"/>
        <w:ind w:left="-15" w:right="172" w:firstLine="359"/>
      </w:pPr>
      <w:r>
        <w:rPr>
          <w:rFonts w:ascii="DFKai-SB" w:eastAsia="DFKai-SB" w:hAnsi="DFKai-SB" w:cs="DFKai-SB"/>
          <w:sz w:val="24"/>
        </w:rPr>
        <w:lastRenderedPageBreak/>
        <w:t>圖</w:t>
      </w:r>
      <w:r>
        <w:rPr>
          <w:rFonts w:ascii="Sabon" w:eastAsia="Sabon" w:hAnsi="Sabon" w:cs="Sabon"/>
          <w:sz w:val="24"/>
        </w:rPr>
        <w:t>5</w:t>
      </w:r>
      <w:r>
        <w:rPr>
          <w:rFonts w:ascii="DFKai-SB" w:eastAsia="DFKai-SB" w:hAnsi="DFKai-SB" w:cs="DFKai-SB"/>
          <w:sz w:val="24"/>
        </w:rPr>
        <w:t xml:space="preserve">呈現出第一階段系統的樣貌，在照片中另外可以看到 </w:t>
      </w:r>
      <w:r>
        <w:rPr>
          <w:rFonts w:ascii="Sabon" w:eastAsia="Sabon" w:hAnsi="Sabon" w:cs="Sabon"/>
          <w:sz w:val="24"/>
        </w:rPr>
        <w:t xml:space="preserve">LED </w:t>
      </w:r>
      <w:r>
        <w:rPr>
          <w:rFonts w:ascii="DFKai-SB" w:eastAsia="DFKai-SB" w:hAnsi="DFKai-SB" w:cs="DFKai-SB"/>
          <w:sz w:val="24"/>
        </w:rPr>
        <w:t>光源，從外部的黑色手電筒照射觀測物。</w:t>
      </w:r>
    </w:p>
    <w:p w14:paraId="1DAE8C96" w14:textId="77777777" w:rsidR="00541743" w:rsidRDefault="006A0871">
      <w:pPr>
        <w:spacing w:after="277"/>
        <w:ind w:left="1488"/>
      </w:pPr>
      <w:r>
        <w:rPr>
          <w:noProof/>
          <w:lang w:val="en-MY" w:eastAsia="zh-CN"/>
        </w:rPr>
        <w:drawing>
          <wp:inline distT="0" distB="0" distL="0" distR="0" wp14:anchorId="37792460" wp14:editId="3D7543D4">
            <wp:extent cx="3509975" cy="2632482"/>
            <wp:effectExtent l="0" t="0" r="0" b="0"/>
            <wp:docPr id="929" name="Picture 929"/>
            <wp:cNvGraphicFramePr/>
            <a:graphic xmlns:a="http://schemas.openxmlformats.org/drawingml/2006/main">
              <a:graphicData uri="http://schemas.openxmlformats.org/drawingml/2006/picture">
                <pic:pic xmlns:pic="http://schemas.openxmlformats.org/drawingml/2006/picture">
                  <pic:nvPicPr>
                    <pic:cNvPr id="929" name="Picture 929"/>
                    <pic:cNvPicPr/>
                  </pic:nvPicPr>
                  <pic:blipFill>
                    <a:blip r:embed="rId18" cstate="print">
                      <a:extLst>
                        <a:ext uri="{28A0092B-C50C-407E-A947-70E740481C1C}">
                          <a14:useLocalDpi xmlns:a14="http://schemas.microsoft.com/office/drawing/2010/main"/>
                        </a:ext>
                      </a:extLst>
                    </a:blip>
                    <a:stretch>
                      <a:fillRect/>
                    </a:stretch>
                  </pic:blipFill>
                  <pic:spPr>
                    <a:xfrm>
                      <a:off x="0" y="0"/>
                      <a:ext cx="3509975" cy="2632482"/>
                    </a:xfrm>
                    <a:prstGeom prst="rect">
                      <a:avLst/>
                    </a:prstGeom>
                  </pic:spPr>
                </pic:pic>
              </a:graphicData>
            </a:graphic>
          </wp:inline>
        </w:drawing>
      </w:r>
    </w:p>
    <w:p w14:paraId="4C540F36" w14:textId="77777777" w:rsidR="00541743" w:rsidRDefault="006A0871">
      <w:pPr>
        <w:pStyle w:val="Heading3"/>
        <w:spacing w:after="469"/>
        <w:ind w:right="410"/>
      </w:pPr>
      <w:r>
        <w:t xml:space="preserve">圖 </w:t>
      </w:r>
      <w:r>
        <w:rPr>
          <w:rFonts w:ascii="Sabon" w:eastAsia="Sabon" w:hAnsi="Sabon" w:cs="Sabon"/>
        </w:rPr>
        <w:t xml:space="preserve">5: </w:t>
      </w:r>
      <w:r>
        <w:t>第一階段系統樣貌</w:t>
      </w:r>
    </w:p>
    <w:p w14:paraId="4FD877B6" w14:textId="77777777" w:rsidR="00541743" w:rsidRDefault="006A0871">
      <w:pPr>
        <w:pStyle w:val="Heading4"/>
        <w:tabs>
          <w:tab w:val="center" w:pos="1880"/>
        </w:tabs>
        <w:ind w:left="-15" w:firstLine="0"/>
      </w:pPr>
      <w:r>
        <w:t>4.1.1</w:t>
      </w:r>
      <w:r>
        <w:tab/>
        <w:t>Order Blocking Filter</w:t>
      </w:r>
    </w:p>
    <w:p w14:paraId="3E756CF0" w14:textId="62C63F71" w:rsidR="00541743" w:rsidRDefault="006A0871">
      <w:pPr>
        <w:spacing w:after="5" w:line="325" w:lineRule="auto"/>
        <w:ind w:left="-5" w:right="396" w:hanging="10"/>
        <w:jc w:val="both"/>
      </w:pPr>
      <w:r>
        <w:rPr>
          <w:rFonts w:ascii="DFKai-SB" w:eastAsia="DFKai-SB" w:hAnsi="DFKai-SB" w:cs="DFKai-SB"/>
          <w:sz w:val="24"/>
        </w:rPr>
        <w:t xml:space="preserve">由於 </w:t>
      </w:r>
      <w:proofErr w:type="spellStart"/>
      <w:r>
        <w:rPr>
          <w:rFonts w:ascii="Sabon" w:eastAsia="Sabon" w:hAnsi="Sabon" w:cs="Sabon"/>
          <w:sz w:val="24"/>
        </w:rPr>
        <w:t>Specim</w:t>
      </w:r>
      <w:proofErr w:type="spellEnd"/>
      <w:r>
        <w:rPr>
          <w:rFonts w:ascii="Sabon" w:eastAsia="Sabon" w:hAnsi="Sabon" w:cs="Sabon"/>
          <w:sz w:val="24"/>
        </w:rPr>
        <w:t xml:space="preserve"> V10E </w:t>
      </w:r>
      <w:r>
        <w:rPr>
          <w:rFonts w:ascii="DFKai-SB" w:eastAsia="DFKai-SB" w:hAnsi="DFKai-SB" w:cs="DFKai-SB"/>
          <w:sz w:val="24"/>
        </w:rPr>
        <w:t xml:space="preserve">的前玉為一狹縫，光線進入後，理應會發生單狹縫干涉，產生二階影像 </w:t>
      </w:r>
      <w:r>
        <w:rPr>
          <w:rFonts w:ascii="Sabon" w:eastAsia="Sabon" w:hAnsi="Sabon" w:cs="Sabon"/>
          <w:sz w:val="24"/>
        </w:rPr>
        <w:t>(Second order image)</w:t>
      </w:r>
      <w:r>
        <w:rPr>
          <w:rFonts w:ascii="DFKai-SB" w:eastAsia="DFKai-SB" w:hAnsi="DFKai-SB" w:cs="DFKai-SB"/>
          <w:sz w:val="24"/>
        </w:rPr>
        <w:t xml:space="preserve">，因此 </w:t>
      </w:r>
      <w:proofErr w:type="spellStart"/>
      <w:r>
        <w:rPr>
          <w:rFonts w:ascii="Sabon" w:eastAsia="Sabon" w:hAnsi="Sabon" w:cs="Sabon"/>
          <w:sz w:val="24"/>
        </w:rPr>
        <w:t>Specim</w:t>
      </w:r>
      <w:proofErr w:type="spellEnd"/>
      <w:r>
        <w:rPr>
          <w:rFonts w:ascii="Sabon" w:eastAsia="Sabon" w:hAnsi="Sabon" w:cs="Sabon"/>
          <w:sz w:val="24"/>
        </w:rPr>
        <w:t xml:space="preserve"> </w:t>
      </w:r>
      <w:r>
        <w:rPr>
          <w:rFonts w:ascii="DFKai-SB" w:eastAsia="DFKai-SB" w:hAnsi="DFKai-SB" w:cs="DFKai-SB"/>
          <w:sz w:val="24"/>
        </w:rPr>
        <w:t xml:space="preserve">系統中尚須搭配一個二階濾鏡 </w:t>
      </w:r>
      <w:r>
        <w:rPr>
          <w:rFonts w:ascii="Sabon" w:eastAsia="Sabon" w:hAnsi="Sabon" w:cs="Sabon"/>
          <w:sz w:val="24"/>
        </w:rPr>
        <w:t>(Order Blocking Filer)</w:t>
      </w:r>
      <w:r>
        <w:rPr>
          <w:rFonts w:ascii="DFKai-SB" w:eastAsia="DFKai-SB" w:hAnsi="DFKai-SB" w:cs="DFKai-SB"/>
          <w:sz w:val="24"/>
        </w:rPr>
        <w:t>，根據原廠的說明書，該濾鏡可以</w:t>
      </w:r>
      <w:del w:id="178" w:author="MH" w:date="2022-03-29T00:44:00Z">
        <w:r w:rsidRPr="00441BC3" w:rsidDel="00441BC3">
          <w:rPr>
            <w:rFonts w:ascii="DFKai-SB" w:eastAsia="DFKai-SB" w:hAnsi="DFKai-SB" w:cs="DFKai-SB"/>
            <w:sz w:val="24"/>
          </w:rPr>
          <w:delText xml:space="preserve"> </w:delText>
        </w:r>
      </w:del>
      <w:ins w:id="179" w:author="MH" w:date="2022-03-29T00:43:00Z">
        <w:r w:rsidR="00441BC3" w:rsidRPr="00441BC3">
          <w:rPr>
            <w:rFonts w:ascii="DFKai-SB" w:eastAsia="DFKai-SB" w:hAnsi="DFKai-SB" w:cs="DFKai-SB" w:hint="eastAsia"/>
            <w:sz w:val="24"/>
          </w:rPr>
          <w:t>使用</w:t>
        </w:r>
      </w:ins>
      <w:r>
        <w:rPr>
          <w:rFonts w:ascii="Sabon" w:eastAsia="Sabon" w:hAnsi="Sabon" w:cs="Sabon"/>
          <w:sz w:val="24"/>
        </w:rPr>
        <w:t xml:space="preserve">C-Mount </w:t>
      </w:r>
      <w:r>
        <w:rPr>
          <w:rFonts w:ascii="DFKai-SB" w:eastAsia="DFKai-SB" w:hAnsi="DFKai-SB" w:cs="DFKai-SB"/>
          <w:sz w:val="24"/>
        </w:rPr>
        <w:t xml:space="preserve">安裝，或是直接黏貼在影像感測器上，不論以何種方式安裝，皆須盡量靠近影像感測器，實務上與影像感測器不宜超過 </w:t>
      </w:r>
      <w:r>
        <w:rPr>
          <w:rFonts w:ascii="Sabon" w:eastAsia="Sabon" w:hAnsi="Sabon" w:cs="Sabon"/>
          <w:sz w:val="24"/>
        </w:rPr>
        <w:t xml:space="preserve">6mm </w:t>
      </w:r>
      <w:r>
        <w:rPr>
          <w:rFonts w:ascii="DFKai-SB" w:eastAsia="DFKai-SB" w:hAnsi="DFKai-SB" w:cs="DFKai-SB"/>
          <w:sz w:val="24"/>
        </w:rPr>
        <w:t xml:space="preserve">的距離 </w:t>
      </w:r>
      <w:r>
        <w:rPr>
          <w:rFonts w:ascii="Sabon" w:eastAsia="Sabon" w:hAnsi="Sabon" w:cs="Sabon"/>
          <w:sz w:val="24"/>
        </w:rPr>
        <w:t>[22]</w:t>
      </w:r>
      <w:r>
        <w:rPr>
          <w:rFonts w:ascii="DFKai-SB" w:eastAsia="DFKai-SB" w:hAnsi="DFKai-SB" w:cs="DFKai-SB"/>
          <w:sz w:val="24"/>
        </w:rPr>
        <w:t>。觀察該濾鏡的外觀，可發現其阻</w:t>
      </w:r>
    </w:p>
    <w:p w14:paraId="39E11BA3" w14:textId="77777777" w:rsidR="00541743" w:rsidRDefault="006A0871">
      <w:pPr>
        <w:spacing w:after="242"/>
        <w:ind w:left="2126"/>
      </w:pPr>
      <w:r>
        <w:rPr>
          <w:noProof/>
          <w:lang w:val="en-MY" w:eastAsia="zh-CN"/>
        </w:rPr>
        <w:drawing>
          <wp:inline distT="0" distB="0" distL="0" distR="0" wp14:anchorId="56B7E465" wp14:editId="67C1E25C">
            <wp:extent cx="2700007" cy="3136235"/>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19" cstate="print">
                      <a:extLst>
                        <a:ext uri="{28A0092B-C50C-407E-A947-70E740481C1C}">
                          <a14:useLocalDpi xmlns:a14="http://schemas.microsoft.com/office/drawing/2010/main"/>
                        </a:ext>
                      </a:extLst>
                    </a:blip>
                    <a:stretch>
                      <a:fillRect/>
                    </a:stretch>
                  </pic:blipFill>
                  <pic:spPr>
                    <a:xfrm>
                      <a:off x="0" y="0"/>
                      <a:ext cx="2700007" cy="3136235"/>
                    </a:xfrm>
                    <a:prstGeom prst="rect">
                      <a:avLst/>
                    </a:prstGeom>
                  </pic:spPr>
                </pic:pic>
              </a:graphicData>
            </a:graphic>
          </wp:inline>
        </w:drawing>
      </w:r>
    </w:p>
    <w:p w14:paraId="0BEE1E00" w14:textId="77777777" w:rsidR="00541743" w:rsidRDefault="006A0871">
      <w:pPr>
        <w:spacing w:after="402" w:line="265" w:lineRule="auto"/>
        <w:ind w:left="10" w:right="410" w:hanging="10"/>
        <w:jc w:val="center"/>
      </w:pPr>
      <w:r>
        <w:rPr>
          <w:rFonts w:ascii="DFKai-SB" w:eastAsia="DFKai-SB" w:hAnsi="DFKai-SB" w:cs="DFKai-SB"/>
          <w:sz w:val="24"/>
        </w:rPr>
        <w:lastRenderedPageBreak/>
        <w:t xml:space="preserve">圖 </w:t>
      </w:r>
      <w:r>
        <w:rPr>
          <w:rFonts w:ascii="Sabon" w:eastAsia="Sabon" w:hAnsi="Sabon" w:cs="Sabon"/>
          <w:sz w:val="24"/>
        </w:rPr>
        <w:t>6: The order blocking filter.</w:t>
      </w:r>
    </w:p>
    <w:p w14:paraId="49019B0D" w14:textId="77777777" w:rsidR="00541743" w:rsidRDefault="006A0871">
      <w:pPr>
        <w:spacing w:after="407" w:line="325" w:lineRule="auto"/>
        <w:ind w:left="-5" w:right="396" w:hanging="10"/>
        <w:jc w:val="both"/>
      </w:pPr>
      <w:r>
        <w:rPr>
          <w:rFonts w:ascii="DFKai-SB" w:eastAsia="DFKai-SB" w:hAnsi="DFKai-SB" w:cs="DFKai-SB"/>
          <w:sz w:val="24"/>
        </w:rPr>
        <w:t>擋二階干涉影像的方式，應該就是在鏡面上二階影像出現的位置鍍上塗層進行濾波。我們在進行線掃描影像核心的安裝時，發現無論如何安裝，</w:t>
      </w:r>
      <w:r>
        <w:rPr>
          <w:rFonts w:ascii="Sabon" w:eastAsia="Sabon" w:hAnsi="Sabon" w:cs="Sabon"/>
          <w:sz w:val="24"/>
        </w:rPr>
        <w:t xml:space="preserve">OBF </w:t>
      </w:r>
      <w:r>
        <w:rPr>
          <w:rFonts w:ascii="DFKai-SB" w:eastAsia="DFKai-SB" w:hAnsi="DFKai-SB" w:cs="DFKai-SB"/>
          <w:sz w:val="24"/>
        </w:rPr>
        <w:t xml:space="preserve">與 </w:t>
      </w:r>
      <w:proofErr w:type="spellStart"/>
      <w:r>
        <w:rPr>
          <w:rFonts w:ascii="Sabon" w:eastAsia="Sabon" w:hAnsi="Sabon" w:cs="Sabon"/>
          <w:sz w:val="24"/>
        </w:rPr>
        <w:t>iXon</w:t>
      </w:r>
      <w:proofErr w:type="spellEnd"/>
      <w:r>
        <w:rPr>
          <w:rFonts w:ascii="Sabon" w:eastAsia="Sabon" w:hAnsi="Sabon" w:cs="Sabon"/>
          <w:sz w:val="24"/>
        </w:rPr>
        <w:t xml:space="preserve"> CCD </w:t>
      </w:r>
      <w:r>
        <w:rPr>
          <w:rFonts w:ascii="DFKai-SB" w:eastAsia="DFKai-SB" w:hAnsi="DFKai-SB" w:cs="DFKai-SB"/>
          <w:sz w:val="24"/>
        </w:rPr>
        <w:t xml:space="preserve">之間仍至少會有約 </w:t>
      </w:r>
      <w:r>
        <w:rPr>
          <w:rFonts w:ascii="Sabon" w:eastAsia="Sabon" w:hAnsi="Sabon" w:cs="Sabon"/>
          <w:sz w:val="24"/>
        </w:rPr>
        <w:t xml:space="preserve">9.55mm </w:t>
      </w:r>
      <w:r>
        <w:rPr>
          <w:rFonts w:ascii="DFKai-SB" w:eastAsia="DFKai-SB" w:hAnsi="DFKai-SB" w:cs="DFKai-SB"/>
          <w:sz w:val="24"/>
        </w:rPr>
        <w:t>左右的距離，我們擔心這樣反而會造成該濾鏡上的塗層阻擋到原初的一階影像，因此最後決定先不安裝該濾鏡，待過後再來檢視二階影像的影響，並嘗試以軟體校正。</w:t>
      </w:r>
    </w:p>
    <w:p w14:paraId="5DA60C46" w14:textId="030D207B" w:rsidR="00541743" w:rsidRDefault="006A0871">
      <w:pPr>
        <w:pStyle w:val="Heading2"/>
        <w:spacing w:after="256"/>
        <w:ind w:left="-5"/>
      </w:pPr>
      <w:bookmarkStart w:id="180" w:name="_Toc32290"/>
      <w:r>
        <w:rPr>
          <w:rFonts w:ascii="Sabon" w:eastAsia="Sabon" w:hAnsi="Sabon" w:cs="Sabon"/>
        </w:rPr>
        <w:t xml:space="preserve">4.2 </w:t>
      </w:r>
      <w:r>
        <w:t>後端軟體基礎</w:t>
      </w:r>
      <w:bookmarkEnd w:id="180"/>
    </w:p>
    <w:p w14:paraId="4631CF5E" w14:textId="77777777" w:rsidR="00541743" w:rsidRDefault="006A0871">
      <w:pPr>
        <w:pStyle w:val="Heading3"/>
        <w:spacing w:after="296" w:line="259" w:lineRule="auto"/>
        <w:ind w:left="-5"/>
        <w:jc w:val="left"/>
      </w:pPr>
      <w:r>
        <w:rPr>
          <w:rFonts w:ascii="Sabon" w:eastAsia="Sabon" w:hAnsi="Sabon" w:cs="Sabon"/>
          <w:b/>
        </w:rPr>
        <w:t xml:space="preserve">4.2.1 </w:t>
      </w:r>
      <w:r>
        <w:rPr>
          <w:rFonts w:ascii="Microsoft JhengHei" w:eastAsia="Microsoft JhengHei" w:hAnsi="Microsoft JhengHei" w:cs="Microsoft JhengHei"/>
          <w:b/>
        </w:rPr>
        <w:t>三維影像的建立</w:t>
      </w:r>
    </w:p>
    <w:p w14:paraId="7FED1F3D" w14:textId="77777777" w:rsidR="00541743" w:rsidRDefault="006A0871">
      <w:pPr>
        <w:spacing w:after="4" w:line="312" w:lineRule="auto"/>
        <w:ind w:left="-5" w:right="172" w:hanging="10"/>
      </w:pPr>
      <w:r>
        <w:rPr>
          <w:rFonts w:ascii="DFKai-SB" w:eastAsia="DFKai-SB" w:hAnsi="DFKai-SB" w:cs="DFKai-SB"/>
          <w:sz w:val="24"/>
        </w:rPr>
        <w:t>為了方便讀者了解三維影像的建立與接合，我們將圖</w:t>
      </w:r>
      <w:r>
        <w:rPr>
          <w:rFonts w:ascii="Sabon" w:eastAsia="Sabon" w:hAnsi="Sabon" w:cs="Sabon"/>
          <w:sz w:val="24"/>
        </w:rPr>
        <w:t>1</w:t>
      </w:r>
      <w:r>
        <w:rPr>
          <w:rFonts w:ascii="DFKai-SB" w:eastAsia="DFKai-SB" w:hAnsi="DFKai-SB" w:cs="DFKai-SB"/>
          <w:sz w:val="24"/>
        </w:rPr>
        <w:t>重新繪製在圖</w:t>
      </w:r>
      <w:r>
        <w:rPr>
          <w:rFonts w:ascii="Sabon" w:eastAsia="Sabon" w:hAnsi="Sabon" w:cs="Sabon"/>
          <w:sz w:val="24"/>
        </w:rPr>
        <w:t>7</w:t>
      </w:r>
      <w:r>
        <w:rPr>
          <w:rFonts w:ascii="DFKai-SB" w:eastAsia="DFKai-SB" w:hAnsi="DFKai-SB" w:cs="DFKai-SB"/>
          <w:sz w:val="24"/>
        </w:rPr>
        <w:t xml:space="preserve">，並加上第二個位置的線掃描影像 </w:t>
      </w:r>
      <w:r>
        <w:rPr>
          <w:rFonts w:ascii="Sabon" w:eastAsia="Sabon" w:hAnsi="Sabon" w:cs="Sabon"/>
          <w:sz w:val="24"/>
        </w:rPr>
        <w:t xml:space="preserve">(on sensor image) </w:t>
      </w:r>
      <w:r>
        <w:rPr>
          <w:rFonts w:ascii="DFKai-SB" w:eastAsia="DFKai-SB" w:hAnsi="DFKai-SB" w:cs="DFKai-SB"/>
          <w:sz w:val="24"/>
        </w:rPr>
        <w:t xml:space="preserve">的成像過程，以及最終的三維影像 </w:t>
      </w:r>
      <w:r>
        <w:rPr>
          <w:rFonts w:ascii="Sabon" w:eastAsia="Sabon" w:hAnsi="Sabon" w:cs="Sabon"/>
          <w:sz w:val="24"/>
        </w:rPr>
        <w:t xml:space="preserve">data cube </w:t>
      </w:r>
      <w:r>
        <w:rPr>
          <w:rFonts w:ascii="DFKai-SB" w:eastAsia="DFKai-SB" w:hAnsi="DFKai-SB" w:cs="DFKai-SB"/>
          <w:sz w:val="24"/>
        </w:rPr>
        <w:t xml:space="preserve">接合。所謂線掃描影像，或是 </w:t>
      </w:r>
      <w:r>
        <w:rPr>
          <w:rFonts w:ascii="Sabon" w:eastAsia="Sabon" w:hAnsi="Sabon" w:cs="Sabon"/>
          <w:sz w:val="24"/>
        </w:rPr>
        <w:t>on sensor image</w:t>
      </w:r>
      <w:r>
        <w:rPr>
          <w:rFonts w:ascii="DFKai-SB" w:eastAsia="DFKai-SB" w:hAnsi="DFKai-SB" w:cs="DFKai-SB"/>
          <w:sz w:val="24"/>
        </w:rPr>
        <w:t xml:space="preserve">，就是單條掃描線上所拍攝得到的線光譜影像，也是線光譜儀在每個掃描位置時成在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上的像，就如圖</w:t>
      </w:r>
      <w:r>
        <w:rPr>
          <w:rFonts w:ascii="Sabon" w:eastAsia="Sabon" w:hAnsi="Sabon" w:cs="Sabon"/>
          <w:sz w:val="24"/>
        </w:rPr>
        <w:t>8</w:t>
      </w:r>
      <w:r>
        <w:rPr>
          <w:rFonts w:ascii="DFKai-SB" w:eastAsia="DFKai-SB" w:hAnsi="DFKai-SB" w:cs="DFKai-SB"/>
          <w:sz w:val="24"/>
        </w:rPr>
        <w:t xml:space="preserve">所示，其縱軸與分光儀的狹縫同方向，因此也是代表樣品的空間縱軸，至於影像的橫軸刻度，則是代表不同波長。換句話說，在這張影像的每一個縱軸座標位置，都有一條水平的光譜線，在 </w:t>
      </w:r>
      <w:proofErr w:type="spellStart"/>
      <w:r>
        <w:rPr>
          <w:rFonts w:ascii="Sabon" w:eastAsia="Sabon" w:hAnsi="Sabon" w:cs="Sabon"/>
          <w:sz w:val="24"/>
        </w:rPr>
        <w:t>iXon</w:t>
      </w:r>
      <w:proofErr w:type="spellEnd"/>
      <w:r>
        <w:rPr>
          <w:rFonts w:ascii="Sabon" w:eastAsia="Sabon" w:hAnsi="Sabon" w:cs="Sabon"/>
          <w:sz w:val="24"/>
        </w:rPr>
        <w:t xml:space="preserve"> EMCCD 512</w:t>
      </w:r>
      <w:r>
        <w:rPr>
          <w:rFonts w:ascii="Cambria" w:eastAsia="Cambria" w:hAnsi="Cambria" w:cs="Cambria"/>
          <w:sz w:val="24"/>
        </w:rPr>
        <w:t>×</w:t>
      </w:r>
      <w:r>
        <w:rPr>
          <w:rFonts w:ascii="Sabon" w:eastAsia="Sabon" w:hAnsi="Sabon" w:cs="Sabon"/>
          <w:sz w:val="24"/>
        </w:rPr>
        <w:t xml:space="preserve">512 </w:t>
      </w:r>
      <w:r>
        <w:rPr>
          <w:rFonts w:ascii="DFKai-SB" w:eastAsia="DFKai-SB" w:hAnsi="DFKai-SB" w:cs="DFKai-SB"/>
          <w:sz w:val="24"/>
        </w:rPr>
        <w:t xml:space="preserve">像素的設定下，代表每一張 </w:t>
      </w:r>
      <w:r>
        <w:rPr>
          <w:rFonts w:ascii="Sabon" w:eastAsia="Sabon" w:hAnsi="Sabon" w:cs="Sabon"/>
          <w:sz w:val="24"/>
        </w:rPr>
        <w:t xml:space="preserve">on </w:t>
      </w:r>
      <w:proofErr w:type="spellStart"/>
      <w:r>
        <w:rPr>
          <w:rFonts w:ascii="Sabon" w:eastAsia="Sabon" w:hAnsi="Sabon" w:cs="Sabon"/>
          <w:sz w:val="24"/>
        </w:rPr>
        <w:t>senson</w:t>
      </w:r>
      <w:proofErr w:type="spellEnd"/>
      <w:r>
        <w:rPr>
          <w:rFonts w:ascii="Sabon" w:eastAsia="Sabon" w:hAnsi="Sabon" w:cs="Sabon"/>
          <w:sz w:val="24"/>
        </w:rPr>
        <w:t xml:space="preserve"> image </w:t>
      </w:r>
      <w:r>
        <w:rPr>
          <w:rFonts w:ascii="DFKai-SB" w:eastAsia="DFKai-SB" w:hAnsi="DFKai-SB" w:cs="DFKai-SB"/>
          <w:sz w:val="24"/>
        </w:rPr>
        <w:t xml:space="preserve">上都有 </w:t>
      </w:r>
      <w:r>
        <w:rPr>
          <w:rFonts w:ascii="Sabon" w:eastAsia="Sabon" w:hAnsi="Sabon" w:cs="Sabon"/>
          <w:sz w:val="24"/>
        </w:rPr>
        <w:t xml:space="preserve">512 </w:t>
      </w:r>
      <w:r>
        <w:rPr>
          <w:rFonts w:ascii="DFKai-SB" w:eastAsia="DFKai-SB" w:hAnsi="DFKai-SB" w:cs="DFKai-SB"/>
          <w:sz w:val="24"/>
        </w:rPr>
        <w:t xml:space="preserve">個不同位置的光譜線，且該光譜線是由 </w:t>
      </w:r>
      <w:r>
        <w:rPr>
          <w:rFonts w:ascii="Sabon" w:eastAsia="Sabon" w:hAnsi="Sabon" w:cs="Sabon"/>
          <w:sz w:val="24"/>
        </w:rPr>
        <w:t xml:space="preserve">512 </w:t>
      </w:r>
      <w:r>
        <w:rPr>
          <w:rFonts w:ascii="DFKai-SB" w:eastAsia="DFKai-SB" w:hAnsi="DFKai-SB" w:cs="DFKai-SB"/>
          <w:sz w:val="24"/>
        </w:rPr>
        <w:t>個像素所量測出來。</w:t>
      </w:r>
    </w:p>
    <w:p w14:paraId="46D45C0C" w14:textId="77777777" w:rsidR="00541743" w:rsidRDefault="006A0871">
      <w:pPr>
        <w:spacing w:after="320" w:line="325" w:lineRule="auto"/>
        <w:ind w:left="-15" w:right="396" w:firstLine="359"/>
        <w:jc w:val="both"/>
      </w:pPr>
      <w:r>
        <w:rPr>
          <w:rFonts w:ascii="DFKai-SB" w:eastAsia="DFKai-SB" w:hAnsi="DFKai-SB" w:cs="DFKai-SB"/>
          <w:sz w:val="24"/>
        </w:rPr>
        <w:t xml:space="preserve">實際上進行掃描時，只要在樣品上不同位置的掃描線擷取影像，就能得知樣品上每個位置的光譜資訊。在本系統中，樣品放置於在一個電動載台上，我們透過電動載台來移動樣品，以在樣品的不同位置拍攝。電動載台每次移動的距離，與總共要移動的距離 </w:t>
      </w:r>
      <w:r>
        <w:rPr>
          <w:rFonts w:ascii="Sabon" w:eastAsia="Sabon" w:hAnsi="Sabon" w:cs="Sabon"/>
          <w:sz w:val="24"/>
        </w:rPr>
        <w:t>(</w:t>
      </w:r>
      <w:r>
        <w:rPr>
          <w:rFonts w:ascii="DFKai-SB" w:eastAsia="DFKai-SB" w:hAnsi="DFKai-SB" w:cs="DFKai-SB"/>
          <w:sz w:val="24"/>
        </w:rPr>
        <w:t>也就是掃描的範圍</w:t>
      </w:r>
      <w:r>
        <w:rPr>
          <w:rFonts w:ascii="Sabon" w:eastAsia="Sabon" w:hAnsi="Sabon" w:cs="Sabon"/>
          <w:sz w:val="24"/>
        </w:rPr>
        <w:t>)</w:t>
      </w:r>
      <w:r>
        <w:rPr>
          <w:rFonts w:ascii="DFKai-SB" w:eastAsia="DFKai-SB" w:hAnsi="DFKai-SB" w:cs="DFKai-SB"/>
          <w:sz w:val="24"/>
        </w:rPr>
        <w:t xml:space="preserve">，都是由使用者設定的。在掃描後，會得到數張這樣的二維影像，疊合後成為一張三維的影像，在程式中，是以三維的矩陣 </w:t>
      </w:r>
      <w:r>
        <w:rPr>
          <w:rFonts w:ascii="Sabon" w:eastAsia="Sabon" w:hAnsi="Sabon" w:cs="Sabon"/>
          <w:sz w:val="24"/>
        </w:rPr>
        <w:t>(</w:t>
      </w:r>
      <w:proofErr w:type="spellStart"/>
      <w:r>
        <w:rPr>
          <w:rFonts w:ascii="Sabon" w:eastAsia="Sabon" w:hAnsi="Sabon" w:cs="Sabon"/>
          <w:sz w:val="24"/>
        </w:rPr>
        <w:t>Aarray</w:t>
      </w:r>
      <w:proofErr w:type="spellEnd"/>
      <w:r>
        <w:rPr>
          <w:rFonts w:ascii="Sabon" w:eastAsia="Sabon" w:hAnsi="Sabon" w:cs="Sabon"/>
          <w:sz w:val="24"/>
        </w:rPr>
        <w:t xml:space="preserve">) </w:t>
      </w:r>
      <w:r>
        <w:rPr>
          <w:rFonts w:ascii="DFKai-SB" w:eastAsia="DFKai-SB" w:hAnsi="DFKai-SB" w:cs="DFKai-SB"/>
          <w:sz w:val="24"/>
        </w:rPr>
        <w:t xml:space="preserve">形式處裡。由於單張原始線掃描光譜影像 </w:t>
      </w:r>
      <w:r>
        <w:rPr>
          <w:rFonts w:ascii="Sabon" w:eastAsia="Sabon" w:hAnsi="Sabon" w:cs="Sabon"/>
          <w:sz w:val="24"/>
        </w:rPr>
        <w:t>(</w:t>
      </w:r>
      <w:proofErr w:type="gramStart"/>
      <w:r>
        <w:rPr>
          <w:rFonts w:ascii="Sabon" w:eastAsia="Sabon" w:hAnsi="Sabon" w:cs="Sabon"/>
          <w:sz w:val="24"/>
        </w:rPr>
        <w:t>on</w:t>
      </w:r>
      <w:proofErr w:type="gramEnd"/>
      <w:r>
        <w:rPr>
          <w:rFonts w:ascii="Sabon" w:eastAsia="Sabon" w:hAnsi="Sabon" w:cs="Sabon"/>
          <w:sz w:val="24"/>
        </w:rPr>
        <w:t xml:space="preserve"> sensor image) </w:t>
      </w:r>
      <w:r>
        <w:rPr>
          <w:rFonts w:ascii="DFKai-SB" w:eastAsia="DFKai-SB" w:hAnsi="DFKai-SB" w:cs="DFKai-SB"/>
          <w:sz w:val="24"/>
        </w:rPr>
        <w:t xml:space="preserve">的 </w:t>
      </w:r>
      <w:r>
        <w:rPr>
          <w:rFonts w:ascii="Sabon" w:eastAsia="Sabon" w:hAnsi="Sabon" w:cs="Sabon"/>
          <w:sz w:val="24"/>
        </w:rPr>
        <w:t xml:space="preserve">y </w:t>
      </w:r>
      <w:r>
        <w:rPr>
          <w:rFonts w:ascii="DFKai-SB" w:eastAsia="DFKai-SB" w:hAnsi="DFKai-SB" w:cs="DFKai-SB"/>
          <w:sz w:val="24"/>
        </w:rPr>
        <w:t xml:space="preserve">軸與 </w:t>
      </w:r>
      <w:r>
        <w:rPr>
          <w:rFonts w:ascii="Sabon" w:eastAsia="Sabon" w:hAnsi="Sabon" w:cs="Sabon"/>
          <w:sz w:val="24"/>
        </w:rPr>
        <w:t xml:space="preserve">x </w:t>
      </w:r>
      <w:r>
        <w:rPr>
          <w:rFonts w:ascii="DFKai-SB" w:eastAsia="DFKai-SB" w:hAnsi="DFKai-SB" w:cs="DFKai-SB"/>
          <w:sz w:val="24"/>
        </w:rPr>
        <w:t xml:space="preserve">軸分別為空間縱軸與波長軸，因此一開始所疊合而成的三維影像，其 </w:t>
      </w:r>
      <w:proofErr w:type="spellStart"/>
      <w:r>
        <w:rPr>
          <w:rFonts w:ascii="Sabon" w:eastAsia="Sabon" w:hAnsi="Sabon" w:cs="Sabon"/>
          <w:sz w:val="24"/>
        </w:rPr>
        <w:t>x,y,z</w:t>
      </w:r>
      <w:proofErr w:type="spellEnd"/>
      <w:r>
        <w:rPr>
          <w:rFonts w:ascii="Sabon" w:eastAsia="Sabon" w:hAnsi="Sabon" w:cs="Sabon"/>
          <w:sz w:val="24"/>
        </w:rPr>
        <w:t xml:space="preserve"> </w:t>
      </w:r>
      <w:r>
        <w:rPr>
          <w:rFonts w:ascii="DFKai-SB" w:eastAsia="DFKai-SB" w:hAnsi="DFKai-SB" w:cs="DFKai-SB"/>
          <w:sz w:val="24"/>
        </w:rPr>
        <w:t xml:space="preserve">軸分別為波長、空間 </w:t>
      </w:r>
      <w:r>
        <w:rPr>
          <w:rFonts w:ascii="Sabon" w:eastAsia="Sabon" w:hAnsi="Sabon" w:cs="Sabon"/>
          <w:sz w:val="24"/>
        </w:rPr>
        <w:t>y</w:t>
      </w:r>
      <w:r>
        <w:rPr>
          <w:rFonts w:ascii="DFKai-SB" w:eastAsia="DFKai-SB" w:hAnsi="DFKai-SB" w:cs="DFKai-SB"/>
          <w:sz w:val="24"/>
        </w:rPr>
        <w:t xml:space="preserve">、空間 </w:t>
      </w:r>
      <w:r>
        <w:rPr>
          <w:rFonts w:ascii="Sabon" w:eastAsia="Sabon" w:hAnsi="Sabon" w:cs="Sabon"/>
          <w:sz w:val="24"/>
        </w:rPr>
        <w:t xml:space="preserve">x </w:t>
      </w:r>
      <w:r>
        <w:rPr>
          <w:rFonts w:ascii="DFKai-SB" w:eastAsia="DFKai-SB" w:hAnsi="DFKai-SB" w:cs="DFKai-SB"/>
          <w:sz w:val="24"/>
        </w:rPr>
        <w:t xml:space="preserve">軸，與實際的樣品空間座標有出入，因此必須將矩陣的 </w:t>
      </w:r>
      <w:r>
        <w:rPr>
          <w:rFonts w:ascii="Sabon" w:eastAsia="Sabon" w:hAnsi="Sabon" w:cs="Sabon"/>
          <w:sz w:val="24"/>
        </w:rPr>
        <w:t xml:space="preserve">x </w:t>
      </w:r>
      <w:r>
        <w:rPr>
          <w:rFonts w:ascii="DFKai-SB" w:eastAsia="DFKai-SB" w:hAnsi="DFKai-SB" w:cs="DFKai-SB"/>
          <w:sz w:val="24"/>
        </w:rPr>
        <w:t xml:space="preserve">與 </w:t>
      </w:r>
      <w:r>
        <w:rPr>
          <w:rFonts w:ascii="Sabon" w:eastAsia="Sabon" w:hAnsi="Sabon" w:cs="Sabon"/>
          <w:sz w:val="24"/>
        </w:rPr>
        <w:t xml:space="preserve">z </w:t>
      </w:r>
      <w:r>
        <w:rPr>
          <w:rFonts w:ascii="DFKai-SB" w:eastAsia="DFKai-SB" w:hAnsi="DFKai-SB" w:cs="DFKai-SB"/>
          <w:sz w:val="24"/>
        </w:rPr>
        <w:t xml:space="preserve">軸調換 </w:t>
      </w:r>
      <w:r>
        <w:rPr>
          <w:rFonts w:ascii="Sabon" w:eastAsia="Sabon" w:hAnsi="Sabon" w:cs="Sabon"/>
          <w:sz w:val="24"/>
        </w:rPr>
        <w:t>(transpose)</w:t>
      </w:r>
      <w:r>
        <w:rPr>
          <w:rFonts w:ascii="DFKai-SB" w:eastAsia="DFKai-SB" w:hAnsi="DFKai-SB" w:cs="DFKai-SB"/>
          <w:sz w:val="24"/>
        </w:rPr>
        <w:t xml:space="preserve">，才能使得其 </w:t>
      </w:r>
      <w:proofErr w:type="spellStart"/>
      <w:r>
        <w:rPr>
          <w:rFonts w:ascii="Sabon" w:eastAsia="Sabon" w:hAnsi="Sabon" w:cs="Sabon"/>
          <w:sz w:val="24"/>
        </w:rPr>
        <w:t>x,y,z</w:t>
      </w:r>
      <w:proofErr w:type="spellEnd"/>
      <w:r>
        <w:rPr>
          <w:rFonts w:ascii="Sabon" w:eastAsia="Sabon" w:hAnsi="Sabon" w:cs="Sabon"/>
          <w:sz w:val="24"/>
        </w:rPr>
        <w:t xml:space="preserve"> </w:t>
      </w:r>
      <w:r>
        <w:rPr>
          <w:rFonts w:ascii="DFKai-SB" w:eastAsia="DFKai-SB" w:hAnsi="DFKai-SB" w:cs="DFKai-SB"/>
          <w:sz w:val="24"/>
        </w:rPr>
        <w:t xml:space="preserve">軸分別為空間橫軸、空間縱軸與波長軸。該三維影像即是由 </w:t>
      </w:r>
      <w:r>
        <w:rPr>
          <w:rFonts w:ascii="Sabon" w:eastAsia="Sabon" w:hAnsi="Sabon" w:cs="Sabon"/>
          <w:sz w:val="24"/>
        </w:rPr>
        <w:t xml:space="preserve">512 </w:t>
      </w:r>
      <w:r>
        <w:rPr>
          <w:rFonts w:ascii="DFKai-SB" w:eastAsia="DFKai-SB" w:hAnsi="DFKai-SB" w:cs="DFKai-SB"/>
          <w:sz w:val="24"/>
        </w:rPr>
        <w:t xml:space="preserve">張各個波長下的樣品二維影像所組成 </w:t>
      </w:r>
      <w:r>
        <w:rPr>
          <w:rFonts w:ascii="Sabon" w:eastAsia="Sabon" w:hAnsi="Sabon" w:cs="Sabon"/>
          <w:sz w:val="24"/>
        </w:rPr>
        <w:t>(</w:t>
      </w:r>
      <w:r>
        <w:rPr>
          <w:rFonts w:ascii="DFKai-SB" w:eastAsia="DFKai-SB" w:hAnsi="DFKai-SB" w:cs="DFKai-SB"/>
          <w:sz w:val="24"/>
        </w:rPr>
        <w:t xml:space="preserve">由於 </w:t>
      </w:r>
      <w:r>
        <w:rPr>
          <w:rFonts w:ascii="Sabon" w:eastAsia="Sabon" w:hAnsi="Sabon" w:cs="Sabon"/>
          <w:sz w:val="24"/>
        </w:rPr>
        <w:t xml:space="preserve">on sensor image </w:t>
      </w:r>
      <w:r>
        <w:rPr>
          <w:rFonts w:ascii="DFKai-SB" w:eastAsia="DFKai-SB" w:hAnsi="DFKai-SB" w:cs="DFKai-SB"/>
          <w:sz w:val="24"/>
        </w:rPr>
        <w:t xml:space="preserve">在波長方向有 </w:t>
      </w:r>
      <w:r>
        <w:rPr>
          <w:rFonts w:ascii="Sabon" w:eastAsia="Sabon" w:hAnsi="Sabon" w:cs="Sabon"/>
          <w:sz w:val="24"/>
        </w:rPr>
        <w:t xml:space="preserve">512 </w:t>
      </w:r>
      <w:r>
        <w:rPr>
          <w:rFonts w:ascii="DFKai-SB" w:eastAsia="DFKai-SB" w:hAnsi="DFKai-SB" w:cs="DFKai-SB"/>
          <w:sz w:val="24"/>
        </w:rPr>
        <w:t xml:space="preserve">個 </w:t>
      </w:r>
      <w:r>
        <w:rPr>
          <w:rFonts w:ascii="Sabon" w:eastAsia="Sabon" w:hAnsi="Sabon" w:cs="Sabon"/>
          <w:sz w:val="24"/>
        </w:rPr>
        <w:t>pixel)</w:t>
      </w:r>
      <w:r>
        <w:rPr>
          <w:rFonts w:ascii="DFKai-SB" w:eastAsia="DFKai-SB" w:hAnsi="DFKai-SB" w:cs="DFKai-SB"/>
          <w:sz w:val="24"/>
        </w:rPr>
        <w:t>。</w:t>
      </w:r>
    </w:p>
    <w:p w14:paraId="5BDC1FFC" w14:textId="77777777" w:rsidR="00541743" w:rsidRDefault="006A0871">
      <w:pPr>
        <w:pStyle w:val="Heading4"/>
        <w:ind w:left="-5"/>
      </w:pPr>
      <w:r>
        <w:lastRenderedPageBreak/>
        <w:t xml:space="preserve">4.2.2 </w:t>
      </w:r>
      <w:r>
        <w:rPr>
          <w:rFonts w:ascii="Microsoft JhengHei" w:eastAsia="Microsoft JhengHei" w:hAnsi="Microsoft JhengHei" w:cs="Microsoft JhengHei"/>
        </w:rPr>
        <w:t>影像儲存</w:t>
      </w:r>
    </w:p>
    <w:p w14:paraId="26C3E868" w14:textId="66DE6075" w:rsidR="00541743" w:rsidRDefault="006A0871">
      <w:pPr>
        <w:spacing w:after="5" w:line="325" w:lineRule="auto"/>
        <w:ind w:left="-5" w:right="396" w:hanging="10"/>
        <w:jc w:val="both"/>
      </w:pPr>
      <w:r>
        <w:rPr>
          <w:rFonts w:ascii="DFKai-SB" w:eastAsia="DFKai-SB" w:hAnsi="DFKai-SB" w:cs="DFKai-SB"/>
          <w:sz w:val="24"/>
        </w:rPr>
        <w:t xml:space="preserve">掃描完成後的三維矩陣，我們將其儲存為 </w:t>
      </w:r>
      <w:r>
        <w:rPr>
          <w:rFonts w:ascii="Sabon" w:eastAsia="Sabon" w:hAnsi="Sabon" w:cs="Sabon"/>
          <w:sz w:val="24"/>
        </w:rPr>
        <w:t xml:space="preserve">TIFF </w:t>
      </w:r>
      <w:r>
        <w:rPr>
          <w:rFonts w:ascii="DFKai-SB" w:eastAsia="DFKai-SB" w:hAnsi="DFKai-SB" w:cs="DFKai-SB"/>
          <w:sz w:val="24"/>
        </w:rPr>
        <w:t>影像格式。</w:t>
      </w:r>
      <w:r>
        <w:rPr>
          <w:rFonts w:ascii="Sabon" w:eastAsia="Sabon" w:hAnsi="Sabon" w:cs="Sabon"/>
          <w:sz w:val="24"/>
        </w:rPr>
        <w:t xml:space="preserve">TIFF </w:t>
      </w:r>
      <w:r>
        <w:rPr>
          <w:rFonts w:ascii="DFKai-SB" w:eastAsia="DFKai-SB" w:hAnsi="DFKai-SB" w:cs="DFKai-SB"/>
          <w:sz w:val="24"/>
        </w:rPr>
        <w:t>全名</w:t>
      </w:r>
      <w:ins w:id="181" w:author="MH" w:date="2022-03-29T00:53:00Z">
        <w:r w:rsidR="00442B9B">
          <w:rPr>
            <w:rFonts w:ascii="DFKai-SB" w:eastAsia="DFKai-SB" w:hAnsi="DFKai-SB" w:cs="DFKai-SB" w:hint="eastAsia"/>
            <w:sz w:val="24"/>
          </w:rPr>
          <w:t>為</w:t>
        </w:r>
      </w:ins>
      <w:del w:id="182" w:author="MH" w:date="2022-03-29T00:53:00Z">
        <w:r w:rsidDel="00442B9B">
          <w:rPr>
            <w:rFonts w:ascii="DFKai-SB" w:eastAsia="DFKai-SB" w:hAnsi="DFKai-SB" w:cs="DFKai-SB" w:hint="eastAsia"/>
            <w:sz w:val="24"/>
          </w:rPr>
          <w:delText>維</w:delText>
        </w:r>
      </w:del>
      <w:r>
        <w:rPr>
          <w:rFonts w:ascii="DFKai-SB" w:eastAsia="DFKai-SB" w:hAnsi="DFKai-SB" w:cs="DFKai-SB"/>
          <w:sz w:val="24"/>
        </w:rPr>
        <w:t xml:space="preserve"> </w:t>
      </w:r>
      <w:r>
        <w:rPr>
          <w:rFonts w:ascii="Sabon" w:eastAsia="Sabon" w:hAnsi="Sabon" w:cs="Sabon"/>
          <w:sz w:val="24"/>
        </w:rPr>
        <w:t>Tagged Image File Format</w:t>
      </w:r>
      <w:r>
        <w:rPr>
          <w:rFonts w:ascii="DFKai-SB" w:eastAsia="DFKai-SB" w:hAnsi="DFKai-SB" w:cs="DFKai-SB"/>
          <w:sz w:val="24"/>
        </w:rPr>
        <w:t xml:space="preserve">，其檔案中能儲存影像與描述影像的各式標籤 </w:t>
      </w:r>
      <w:r>
        <w:rPr>
          <w:rFonts w:ascii="Sabon" w:eastAsia="Sabon" w:hAnsi="Sabon" w:cs="Sabon"/>
          <w:sz w:val="24"/>
        </w:rPr>
        <w:t>(Tag)</w:t>
      </w:r>
      <w:r>
        <w:rPr>
          <w:rFonts w:ascii="DFKai-SB" w:eastAsia="DFKai-SB" w:hAnsi="DFKai-SB" w:cs="DFKai-SB"/>
          <w:sz w:val="24"/>
        </w:rPr>
        <w:t>。除此之外，</w:t>
      </w:r>
      <w:r>
        <w:rPr>
          <w:rFonts w:ascii="Sabon" w:eastAsia="Sabon" w:hAnsi="Sabon" w:cs="Sabon"/>
          <w:sz w:val="24"/>
        </w:rPr>
        <w:t xml:space="preserve">TIFF </w:t>
      </w:r>
      <w:r>
        <w:rPr>
          <w:rFonts w:ascii="DFKai-SB" w:eastAsia="DFKai-SB" w:hAnsi="DFKai-SB" w:cs="DFKai-SB"/>
          <w:sz w:val="24"/>
        </w:rPr>
        <w:t xml:space="preserve">格式支援儲存多個二維影像在一個檔案中，故我們能將三維矩陣的每一層二維影像，都儲存在同一個檔案中。使用 </w:t>
      </w:r>
      <w:r>
        <w:rPr>
          <w:rFonts w:ascii="Sabon" w:eastAsia="Sabon" w:hAnsi="Sabon" w:cs="Sabon"/>
          <w:sz w:val="24"/>
        </w:rPr>
        <w:t xml:space="preserve">TIFF </w:t>
      </w:r>
      <w:r>
        <w:rPr>
          <w:rFonts w:ascii="DFKai-SB" w:eastAsia="DFKai-SB" w:hAnsi="DFKai-SB" w:cs="DFKai-SB"/>
          <w:sz w:val="24"/>
        </w:rPr>
        <w:t xml:space="preserve">格式的另一個好處是，訪間多數的影像瀏覽軟體接支援該格式，更有許多同樣能夠讀取多層 </w:t>
      </w:r>
      <w:r>
        <w:rPr>
          <w:rFonts w:ascii="Sabon" w:eastAsia="Sabon" w:hAnsi="Sabon" w:cs="Sabon"/>
          <w:sz w:val="24"/>
        </w:rPr>
        <w:t xml:space="preserve">TIFF </w:t>
      </w:r>
      <w:r>
        <w:rPr>
          <w:rFonts w:ascii="DFKai-SB" w:eastAsia="DFKai-SB" w:hAnsi="DFKai-SB" w:cs="DFKai-SB"/>
          <w:sz w:val="24"/>
        </w:rPr>
        <w:t xml:space="preserve">影像檔案的軟體，如常見的 </w:t>
      </w:r>
      <w:proofErr w:type="spellStart"/>
      <w:r>
        <w:rPr>
          <w:rFonts w:ascii="Sabon" w:eastAsia="Sabon" w:hAnsi="Sabon" w:cs="Sabon"/>
          <w:sz w:val="24"/>
        </w:rPr>
        <w:t>ImageJ</w:t>
      </w:r>
      <w:proofErr w:type="spellEnd"/>
      <w:r>
        <w:rPr>
          <w:rFonts w:ascii="DFKai-SB" w:eastAsia="DFKai-SB" w:hAnsi="DFKai-SB" w:cs="DFKai-SB"/>
          <w:sz w:val="24"/>
        </w:rPr>
        <w:t>。</w:t>
      </w:r>
    </w:p>
    <w:p w14:paraId="44B799CD" w14:textId="77777777" w:rsidR="00541743" w:rsidRDefault="006A0871">
      <w:pPr>
        <w:spacing w:after="279"/>
      </w:pPr>
      <w:r>
        <w:rPr>
          <w:noProof/>
          <w:lang w:val="en-MY" w:eastAsia="zh-CN"/>
        </w:rPr>
        <w:drawing>
          <wp:inline distT="0" distB="0" distL="0" distR="0" wp14:anchorId="1415E44D" wp14:editId="26E421A2">
            <wp:extent cx="5400013" cy="3240060"/>
            <wp:effectExtent l="0" t="0" r="0" b="0"/>
            <wp:docPr id="1115" name="Picture 1115"/>
            <wp:cNvGraphicFramePr/>
            <a:graphic xmlns:a="http://schemas.openxmlformats.org/drawingml/2006/main">
              <a:graphicData uri="http://schemas.openxmlformats.org/drawingml/2006/picture">
                <pic:pic xmlns:pic="http://schemas.openxmlformats.org/drawingml/2006/picture">
                  <pic:nvPicPr>
                    <pic:cNvPr id="1115" name="Picture 1115"/>
                    <pic:cNvPicPr/>
                  </pic:nvPicPr>
                  <pic:blipFill>
                    <a:blip r:embed="rId20" cstate="print">
                      <a:extLst>
                        <a:ext uri="{28A0092B-C50C-407E-A947-70E740481C1C}">
                          <a14:useLocalDpi xmlns:a14="http://schemas.microsoft.com/office/drawing/2010/main"/>
                        </a:ext>
                      </a:extLst>
                    </a:blip>
                    <a:stretch>
                      <a:fillRect/>
                    </a:stretch>
                  </pic:blipFill>
                  <pic:spPr>
                    <a:xfrm>
                      <a:off x="0" y="0"/>
                      <a:ext cx="5400013" cy="3240060"/>
                    </a:xfrm>
                    <a:prstGeom prst="rect">
                      <a:avLst/>
                    </a:prstGeom>
                  </pic:spPr>
                </pic:pic>
              </a:graphicData>
            </a:graphic>
          </wp:inline>
        </w:drawing>
      </w:r>
    </w:p>
    <w:p w14:paraId="529413E8" w14:textId="77777777" w:rsidR="00541743" w:rsidRDefault="006A0871">
      <w:pPr>
        <w:spacing w:after="5" w:line="325" w:lineRule="auto"/>
        <w:ind w:left="-5" w:right="396" w:hanging="10"/>
        <w:jc w:val="both"/>
      </w:pPr>
      <w:r>
        <w:rPr>
          <w:rFonts w:ascii="DFKai-SB" w:eastAsia="DFKai-SB" w:hAnsi="DFKai-SB" w:cs="DFKai-SB"/>
          <w:sz w:val="24"/>
        </w:rPr>
        <w:t xml:space="preserve">圖 </w:t>
      </w:r>
      <w:r>
        <w:rPr>
          <w:rFonts w:ascii="Sabon" w:eastAsia="Sabon" w:hAnsi="Sabon" w:cs="Sabon"/>
          <w:sz w:val="24"/>
        </w:rPr>
        <w:t xml:space="preserve">7: </w:t>
      </w:r>
      <w:r>
        <w:rPr>
          <w:rFonts w:ascii="DFKai-SB" w:eastAsia="DFKai-SB" w:hAnsi="DFKai-SB" w:cs="DFKai-SB"/>
          <w:sz w:val="24"/>
        </w:rPr>
        <w:t>三維影像的接合。本圖的上半部與圖</w:t>
      </w:r>
      <w:r>
        <w:rPr>
          <w:rFonts w:ascii="Sabon" w:eastAsia="Sabon" w:hAnsi="Sabon" w:cs="Sabon"/>
          <w:sz w:val="24"/>
        </w:rPr>
        <w:t>1</w:t>
      </w:r>
      <w:r>
        <w:rPr>
          <w:rFonts w:ascii="DFKai-SB" w:eastAsia="DFKai-SB" w:hAnsi="DFKai-SB" w:cs="DFKai-SB"/>
          <w:sz w:val="24"/>
        </w:rPr>
        <w:t xml:space="preserve">相同，呈現出掃描線在樣品上其中一個位置時，線掃描影像的成像過程。本圖的下半部則繪製出掃描線在樣品上另一個位置時，由於現在掃描線上的影像，是黑色暗帶比彩虹亮帶更寬的圖樣 </w:t>
      </w:r>
      <w:r>
        <w:rPr>
          <w:rFonts w:ascii="Sabon" w:eastAsia="Sabon" w:hAnsi="Sabon" w:cs="Sabon"/>
          <w:sz w:val="24"/>
        </w:rPr>
        <w:t>(</w:t>
      </w:r>
      <w:r>
        <w:rPr>
          <w:rFonts w:ascii="DFKai-SB" w:eastAsia="DFKai-SB" w:hAnsi="DFKai-SB" w:cs="DFKai-SB"/>
          <w:sz w:val="24"/>
        </w:rPr>
        <w:t xml:space="preserve">試比較兩個 </w:t>
      </w:r>
      <w:r>
        <w:rPr>
          <w:rFonts w:ascii="Sabon" w:eastAsia="Sabon" w:hAnsi="Sabon" w:cs="Sabon"/>
          <w:sz w:val="24"/>
        </w:rPr>
        <w:t xml:space="preserve">input slit </w:t>
      </w:r>
      <w:r>
        <w:rPr>
          <w:rFonts w:ascii="DFKai-SB" w:eastAsia="DFKai-SB" w:hAnsi="DFKai-SB" w:cs="DFKai-SB"/>
          <w:sz w:val="24"/>
        </w:rPr>
        <w:t>示意的不同之處</w:t>
      </w:r>
      <w:r>
        <w:rPr>
          <w:rFonts w:ascii="Sabon" w:eastAsia="Sabon" w:hAnsi="Sabon" w:cs="Sabon"/>
          <w:sz w:val="24"/>
        </w:rPr>
        <w:t>)</w:t>
      </w:r>
      <w:r>
        <w:rPr>
          <w:rFonts w:ascii="DFKai-SB" w:eastAsia="DFKai-SB" w:hAnsi="DFKai-SB" w:cs="DFKai-SB"/>
          <w:sz w:val="24"/>
        </w:rPr>
        <w:t xml:space="preserve">，會得到一個不同的線掃描影像，以及最後將兩個不同位置的線掃描影像接合為 </w:t>
      </w:r>
      <w:r>
        <w:rPr>
          <w:rFonts w:ascii="Sabon" w:eastAsia="Sabon" w:hAnsi="Sabon" w:cs="Sabon"/>
          <w:sz w:val="24"/>
        </w:rPr>
        <w:t xml:space="preserve">data cube </w:t>
      </w:r>
      <w:r>
        <w:rPr>
          <w:rFonts w:ascii="DFKai-SB" w:eastAsia="DFKai-SB" w:hAnsi="DFKai-SB" w:cs="DFKai-SB"/>
          <w:sz w:val="24"/>
        </w:rPr>
        <w:t>的示意。線掃描高光譜影像，就是以此方式連續拍攝數張線掃描影像並接合。</w:t>
      </w:r>
    </w:p>
    <w:p w14:paraId="15CC7B3C" w14:textId="77777777" w:rsidR="00541743" w:rsidRDefault="006A0871">
      <w:pPr>
        <w:spacing w:after="277"/>
        <w:ind w:left="2126"/>
      </w:pPr>
      <w:r>
        <w:rPr>
          <w:noProof/>
          <w:lang w:val="en-MY" w:eastAsia="zh-CN"/>
        </w:rPr>
        <w:lastRenderedPageBreak/>
        <w:drawing>
          <wp:inline distT="0" distB="0" distL="0" distR="0" wp14:anchorId="18EB1E84" wp14:editId="0EFE7F8E">
            <wp:extent cx="2700007" cy="2738855"/>
            <wp:effectExtent l="0" t="0" r="0" b="0"/>
            <wp:docPr id="1139" name="Picture 1139"/>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21"/>
                    <a:stretch>
                      <a:fillRect/>
                    </a:stretch>
                  </pic:blipFill>
                  <pic:spPr>
                    <a:xfrm>
                      <a:off x="0" y="0"/>
                      <a:ext cx="2700007" cy="2738855"/>
                    </a:xfrm>
                    <a:prstGeom prst="rect">
                      <a:avLst/>
                    </a:prstGeom>
                  </pic:spPr>
                </pic:pic>
              </a:graphicData>
            </a:graphic>
          </wp:inline>
        </w:drawing>
      </w:r>
    </w:p>
    <w:p w14:paraId="60A05901" w14:textId="77777777" w:rsidR="00541743" w:rsidRDefault="006A0871">
      <w:pPr>
        <w:pStyle w:val="Heading3"/>
        <w:spacing w:after="462"/>
        <w:ind w:right="410"/>
      </w:pPr>
      <w:r>
        <w:t xml:space="preserve">圖 </w:t>
      </w:r>
      <w:r>
        <w:rPr>
          <w:rFonts w:ascii="Sabon" w:eastAsia="Sabon" w:hAnsi="Sabon" w:cs="Sabon"/>
        </w:rPr>
        <w:t xml:space="preserve">8: </w:t>
      </w:r>
      <w:r>
        <w:t>網格的線掃描影像</w:t>
      </w:r>
    </w:p>
    <w:p w14:paraId="02835BA6" w14:textId="6C0C5697" w:rsidR="00541743" w:rsidRDefault="006A0871">
      <w:pPr>
        <w:spacing w:after="333" w:line="312" w:lineRule="auto"/>
        <w:ind w:left="-15" w:right="172" w:firstLine="359"/>
      </w:pPr>
      <w:r>
        <w:rPr>
          <w:rFonts w:ascii="Sabon" w:eastAsia="Sabon" w:hAnsi="Sabon" w:cs="Sabon"/>
          <w:sz w:val="24"/>
        </w:rPr>
        <w:t xml:space="preserve">TIFF </w:t>
      </w:r>
      <w:r>
        <w:rPr>
          <w:rFonts w:ascii="DFKai-SB" w:eastAsia="DFKai-SB" w:hAnsi="DFKai-SB" w:cs="DFKai-SB"/>
          <w:sz w:val="24"/>
        </w:rPr>
        <w:t>檔案大致可分為兩部分</w:t>
      </w:r>
      <w:del w:id="183" w:author="MH" w:date="2022-03-29T04:01:00Z">
        <w:r w:rsidDel="0063304F">
          <w:rPr>
            <w:rFonts w:ascii="DFKai-SB" w:eastAsia="DFKai-SB" w:hAnsi="DFKai-SB" w:cs="DFKai-SB" w:hint="eastAsia"/>
            <w:sz w:val="24"/>
          </w:rPr>
          <w:delText>，</w:delText>
        </w:r>
      </w:del>
      <w:ins w:id="184" w:author="MH" w:date="2022-03-29T04:02:00Z">
        <w:r w:rsidR="0063304F">
          <w:rPr>
            <w:rFonts w:ascii="DFKai-SB" w:eastAsia="DFKai-SB" w:hAnsi="DFKai-SB" w:cs="DFKai-SB"/>
            <w:sz w:val="24"/>
          </w:rPr>
          <w:t>。</w:t>
        </w:r>
      </w:ins>
      <w:r>
        <w:rPr>
          <w:rFonts w:ascii="DFKai-SB" w:eastAsia="DFKai-SB" w:hAnsi="DFKai-SB" w:cs="DFKai-SB"/>
          <w:sz w:val="24"/>
        </w:rPr>
        <w:t>前半部分儲存的是檔案中每一張影像的標籤，描述了各式的影像資料，包括公版的影像資料標籤，如影像的像素數與位元等，也包括了我們自行加入的其他影像資料標籤，如每一層二維影像所在的波長，即是以一個一維陣列的方式儲存為一個自定義的影像資料標籤。檔案的後半部分，才是各張影像的實際資料。</w:t>
      </w:r>
    </w:p>
    <w:p w14:paraId="045FB272" w14:textId="77777777" w:rsidR="00541743" w:rsidRDefault="006A0871">
      <w:pPr>
        <w:pStyle w:val="Heading4"/>
        <w:ind w:left="-5"/>
      </w:pPr>
      <w:r>
        <w:t xml:space="preserve">4.2.3 </w:t>
      </w:r>
      <w:r>
        <w:rPr>
          <w:rFonts w:ascii="Microsoft JhengHei" w:eastAsia="Microsoft JhengHei" w:hAnsi="Microsoft JhengHei" w:cs="Microsoft JhengHei"/>
        </w:rPr>
        <w:t>座標校正</w:t>
      </w:r>
    </w:p>
    <w:p w14:paraId="664D694D" w14:textId="77777777" w:rsidR="00541743" w:rsidRDefault="006A0871">
      <w:pPr>
        <w:spacing w:after="4" w:line="312" w:lineRule="auto"/>
        <w:ind w:left="-5" w:right="172" w:hanging="10"/>
      </w:pPr>
      <w:r>
        <w:rPr>
          <w:rFonts w:ascii="DFKai-SB" w:eastAsia="DFKai-SB" w:hAnsi="DFKai-SB" w:cs="DFKai-SB"/>
          <w:sz w:val="24"/>
        </w:rPr>
        <w:t xml:space="preserve">當我們成功地建立起三維的影像 </w:t>
      </w:r>
      <w:r>
        <w:rPr>
          <w:rFonts w:ascii="Sabon" w:eastAsia="Sabon" w:hAnsi="Sabon" w:cs="Sabon"/>
          <w:sz w:val="24"/>
        </w:rPr>
        <w:t xml:space="preserve">data cube </w:t>
      </w:r>
      <w:r>
        <w:rPr>
          <w:rFonts w:ascii="DFKai-SB" w:eastAsia="DFKai-SB" w:hAnsi="DFKai-SB" w:cs="DFKai-SB"/>
          <w:sz w:val="24"/>
        </w:rPr>
        <w:t>後，面臨的問題即是，要如何確認資料中三個座標軸的尺度</w:t>
      </w:r>
      <w:r>
        <w:rPr>
          <w:rFonts w:ascii="Sabon" w:eastAsia="Sabon" w:hAnsi="Sabon" w:cs="Sabon"/>
          <w:sz w:val="24"/>
        </w:rPr>
        <w:t xml:space="preserve">? </w:t>
      </w:r>
      <w:r>
        <w:rPr>
          <w:rFonts w:ascii="DFKai-SB" w:eastAsia="DFKai-SB" w:hAnsi="DFKai-SB" w:cs="DFKai-SB"/>
          <w:sz w:val="24"/>
        </w:rPr>
        <w:t xml:space="preserve">假設我們同樣將 </w:t>
      </w:r>
      <w:r>
        <w:rPr>
          <w:rFonts w:ascii="Sabon" w:eastAsia="Sabon" w:hAnsi="Sabon" w:cs="Sabon"/>
          <w:sz w:val="24"/>
        </w:rPr>
        <w:t xml:space="preserve">data cube </w:t>
      </w:r>
      <w:r>
        <w:rPr>
          <w:rFonts w:ascii="DFKai-SB" w:eastAsia="DFKai-SB" w:hAnsi="DFKai-SB" w:cs="DFKai-SB"/>
          <w:sz w:val="24"/>
        </w:rPr>
        <w:t xml:space="preserve">的 </w:t>
      </w:r>
      <w:proofErr w:type="spellStart"/>
      <w:r>
        <w:rPr>
          <w:rFonts w:ascii="Sabon" w:eastAsia="Sabon" w:hAnsi="Sabon" w:cs="Sabon"/>
          <w:sz w:val="24"/>
        </w:rPr>
        <w:t>x,y</w:t>
      </w:r>
      <w:proofErr w:type="spellEnd"/>
      <w:r>
        <w:rPr>
          <w:rFonts w:ascii="Sabon" w:eastAsia="Sabon" w:hAnsi="Sabon" w:cs="Sabon"/>
          <w:sz w:val="24"/>
        </w:rPr>
        <w:t xml:space="preserve"> </w:t>
      </w:r>
      <w:r>
        <w:rPr>
          <w:rFonts w:ascii="DFKai-SB" w:eastAsia="DFKai-SB" w:hAnsi="DFKai-SB" w:cs="DFKai-SB"/>
          <w:sz w:val="24"/>
        </w:rPr>
        <w:t xml:space="preserve">兩軸分別指定為樣品的空間 </w:t>
      </w:r>
      <w:r>
        <w:rPr>
          <w:rFonts w:ascii="Sabon" w:eastAsia="Sabon" w:hAnsi="Sabon" w:cs="Sabon"/>
          <w:sz w:val="24"/>
        </w:rPr>
        <w:t xml:space="preserve">x </w:t>
      </w:r>
      <w:r>
        <w:rPr>
          <w:rFonts w:ascii="DFKai-SB" w:eastAsia="DFKai-SB" w:hAnsi="DFKai-SB" w:cs="DFKai-SB"/>
          <w:sz w:val="24"/>
        </w:rPr>
        <w:t xml:space="preserve">軸、空間 </w:t>
      </w:r>
      <w:r>
        <w:rPr>
          <w:rFonts w:ascii="Sabon" w:eastAsia="Sabon" w:hAnsi="Sabon" w:cs="Sabon"/>
          <w:sz w:val="24"/>
        </w:rPr>
        <w:t xml:space="preserve">y </w:t>
      </w:r>
      <w:r>
        <w:rPr>
          <w:rFonts w:ascii="DFKai-SB" w:eastAsia="DFKai-SB" w:hAnsi="DFKai-SB" w:cs="DFKai-SB"/>
          <w:sz w:val="24"/>
        </w:rPr>
        <w:t xml:space="preserve">軸，而 </w:t>
      </w:r>
      <w:r>
        <w:rPr>
          <w:rFonts w:ascii="Sabon" w:eastAsia="Sabon" w:hAnsi="Sabon" w:cs="Sabon"/>
          <w:sz w:val="24"/>
        </w:rPr>
        <w:t xml:space="preserve">z </w:t>
      </w:r>
      <w:r>
        <w:rPr>
          <w:rFonts w:ascii="DFKai-SB" w:eastAsia="DFKai-SB" w:hAnsi="DFKai-SB" w:cs="DFKai-SB"/>
          <w:sz w:val="24"/>
        </w:rPr>
        <w:t xml:space="preserve">軸則指定為波長方向，並以一個三維矩陣 </w:t>
      </w:r>
      <w:r>
        <w:rPr>
          <w:rFonts w:ascii="Sabon" w:eastAsia="Sabon" w:hAnsi="Sabon" w:cs="Sabon"/>
          <w:sz w:val="24"/>
        </w:rPr>
        <w:t xml:space="preserve">(array) </w:t>
      </w:r>
      <w:r>
        <w:rPr>
          <w:rFonts w:ascii="DFKai-SB" w:eastAsia="DFKai-SB" w:hAnsi="DFKai-SB" w:cs="DFKai-SB"/>
          <w:sz w:val="24"/>
        </w:rPr>
        <w:t xml:space="preserve">的方式來描述與儲存 </w:t>
      </w:r>
      <w:r>
        <w:rPr>
          <w:rFonts w:ascii="Sabon" w:eastAsia="Sabon" w:hAnsi="Sabon" w:cs="Sabon"/>
          <w:sz w:val="24"/>
        </w:rPr>
        <w:t>data cube</w:t>
      </w:r>
      <w:r>
        <w:rPr>
          <w:rFonts w:ascii="DFKai-SB" w:eastAsia="DFKai-SB" w:hAnsi="DFKai-SB" w:cs="DFKai-SB"/>
          <w:sz w:val="24"/>
        </w:rPr>
        <w:t xml:space="preserve">，那麼，座標校正的目的，就是要指定出這個三維矩陣 </w:t>
      </w:r>
      <w:proofErr w:type="spellStart"/>
      <w:r>
        <w:rPr>
          <w:rFonts w:ascii="Sabon" w:eastAsia="Sabon" w:hAnsi="Sabon" w:cs="Sabon"/>
          <w:sz w:val="24"/>
        </w:rPr>
        <w:t>x,y</w:t>
      </w:r>
      <w:proofErr w:type="spellEnd"/>
      <w:r>
        <w:rPr>
          <w:rFonts w:ascii="Sabon" w:eastAsia="Sabon" w:hAnsi="Sabon" w:cs="Sabon"/>
          <w:sz w:val="24"/>
        </w:rPr>
        <w:t xml:space="preserve"> </w:t>
      </w:r>
      <w:r>
        <w:rPr>
          <w:rFonts w:ascii="DFKai-SB" w:eastAsia="DFKai-SB" w:hAnsi="DFKai-SB" w:cs="DFKai-SB"/>
          <w:sz w:val="24"/>
        </w:rPr>
        <w:t xml:space="preserve">軸上每一個的 </w:t>
      </w:r>
      <w:r>
        <w:rPr>
          <w:rFonts w:ascii="Sabon" w:eastAsia="Sabon" w:hAnsi="Sabon" w:cs="Sabon"/>
          <w:sz w:val="24"/>
        </w:rPr>
        <w:t>array index</w:t>
      </w:r>
      <w:r>
        <w:rPr>
          <w:rFonts w:ascii="DFKai-SB" w:eastAsia="DFKai-SB" w:hAnsi="DFKai-SB" w:cs="DFKai-SB"/>
          <w:sz w:val="24"/>
        </w:rPr>
        <w:t xml:space="preserve">，實際代表的位置，與 </w:t>
      </w:r>
      <w:r>
        <w:rPr>
          <w:rFonts w:ascii="Sabon" w:eastAsia="Sabon" w:hAnsi="Sabon" w:cs="Sabon"/>
          <w:sz w:val="24"/>
        </w:rPr>
        <w:t xml:space="preserve">z </w:t>
      </w:r>
      <w:r>
        <w:rPr>
          <w:rFonts w:ascii="DFKai-SB" w:eastAsia="DFKai-SB" w:hAnsi="DFKai-SB" w:cs="DFKai-SB"/>
          <w:sz w:val="24"/>
        </w:rPr>
        <w:t xml:space="preserve">軸上每一個 </w:t>
      </w:r>
      <w:r>
        <w:rPr>
          <w:rFonts w:ascii="Sabon" w:eastAsia="Sabon" w:hAnsi="Sabon" w:cs="Sabon"/>
          <w:sz w:val="24"/>
        </w:rPr>
        <w:t xml:space="preserve">array index </w:t>
      </w:r>
      <w:r>
        <w:rPr>
          <w:rFonts w:ascii="DFKai-SB" w:eastAsia="DFKai-SB" w:hAnsi="DFKai-SB" w:cs="DFKai-SB"/>
          <w:sz w:val="24"/>
        </w:rPr>
        <w:t>實際代表的波長。</w:t>
      </w:r>
    </w:p>
    <w:p w14:paraId="42CD8E0C" w14:textId="2E317794" w:rsidR="00541743" w:rsidRDefault="006A0871">
      <w:pPr>
        <w:spacing w:after="5" w:line="325" w:lineRule="auto"/>
        <w:ind w:left="-15" w:right="396" w:firstLine="359"/>
        <w:jc w:val="both"/>
      </w:pPr>
      <w:r>
        <w:rPr>
          <w:rFonts w:ascii="DFKai-SB" w:eastAsia="DFKai-SB" w:hAnsi="DFKai-SB" w:cs="DFKai-SB"/>
          <w:sz w:val="24"/>
        </w:rPr>
        <w:t xml:space="preserve">在此，我們假設線掃描系統的掃描線是空間中的 </w:t>
      </w:r>
      <w:r>
        <w:rPr>
          <w:rFonts w:ascii="Sabon" w:eastAsia="Sabon" w:hAnsi="Sabon" w:cs="Sabon"/>
          <w:sz w:val="24"/>
        </w:rPr>
        <w:t xml:space="preserve">y </w:t>
      </w:r>
      <w:r>
        <w:rPr>
          <w:rFonts w:ascii="DFKai-SB" w:eastAsia="DFKai-SB" w:hAnsi="DFKai-SB" w:cs="DFKai-SB"/>
          <w:sz w:val="24"/>
        </w:rPr>
        <w:t>軸，</w:t>
      </w:r>
      <w:del w:id="185" w:author="MH" w:date="2022-03-29T04:05:00Z">
        <w:r w:rsidDel="0063304F">
          <w:rPr>
            <w:rFonts w:ascii="DFKai-SB" w:eastAsia="DFKai-SB" w:hAnsi="DFKai-SB" w:cs="DFKai-SB"/>
            <w:sz w:val="24"/>
          </w:rPr>
          <w:delText>則</w:delText>
        </w:r>
      </w:del>
      <w:r>
        <w:rPr>
          <w:rFonts w:ascii="DFKai-SB" w:eastAsia="DFKai-SB" w:hAnsi="DFKai-SB" w:cs="DFKai-SB"/>
          <w:sz w:val="24"/>
        </w:rPr>
        <w:t>這代表</w:t>
      </w:r>
      <w:ins w:id="186" w:author="MH" w:date="2022-03-29T04:05:00Z">
        <w:r w:rsidR="0063304F">
          <w:rPr>
            <w:rFonts w:ascii="DFKai-SB" w:eastAsia="DFKai-SB" w:hAnsi="DFKai-SB" w:cs="DFKai-SB" w:hint="eastAsia"/>
            <w:sz w:val="24"/>
          </w:rPr>
          <w:t>著</w:t>
        </w:r>
      </w:ins>
      <w:r>
        <w:rPr>
          <w:rFonts w:ascii="DFKai-SB" w:eastAsia="DFKai-SB" w:hAnsi="DFKai-SB" w:cs="DFKai-SB"/>
          <w:sz w:val="24"/>
        </w:rPr>
        <w:t xml:space="preserve">掃描時電動載台上的樣品會沿著 </w:t>
      </w:r>
      <w:r>
        <w:rPr>
          <w:rFonts w:ascii="Sabon" w:eastAsia="Sabon" w:hAnsi="Sabon" w:cs="Sabon"/>
          <w:sz w:val="24"/>
        </w:rPr>
        <w:t xml:space="preserve">x </w:t>
      </w:r>
      <w:r>
        <w:rPr>
          <w:rFonts w:ascii="DFKai-SB" w:eastAsia="DFKai-SB" w:hAnsi="DFKai-SB" w:cs="DFKai-SB"/>
          <w:sz w:val="24"/>
        </w:rPr>
        <w:t>軸移動</w:t>
      </w:r>
      <w:del w:id="187" w:author="MH" w:date="2022-03-29T04:06:00Z">
        <w:r w:rsidDel="0063304F">
          <w:rPr>
            <w:rFonts w:ascii="DFKai-SB" w:eastAsia="DFKai-SB" w:hAnsi="DFKai-SB" w:cs="DFKai-SB" w:hint="eastAsia"/>
            <w:sz w:val="24"/>
          </w:rPr>
          <w:delText>，</w:delText>
        </w:r>
      </w:del>
      <w:ins w:id="188" w:author="MH" w:date="2022-03-29T04:06:00Z">
        <w:r w:rsidR="0063304F">
          <w:rPr>
            <w:rFonts w:ascii="DFKai-SB" w:eastAsia="DFKai-SB" w:hAnsi="DFKai-SB" w:cs="DFKai-SB"/>
            <w:sz w:val="24"/>
          </w:rPr>
          <w:t>。</w:t>
        </w:r>
      </w:ins>
      <w:r>
        <w:rPr>
          <w:rFonts w:ascii="DFKai-SB" w:eastAsia="DFKai-SB" w:hAnsi="DFKai-SB" w:cs="DFKai-SB"/>
          <w:sz w:val="24"/>
        </w:rPr>
        <w:t>換句話說，</w:t>
      </w:r>
      <w:r>
        <w:rPr>
          <w:rFonts w:ascii="Sabon" w:eastAsia="Sabon" w:hAnsi="Sabon" w:cs="Sabon"/>
          <w:sz w:val="24"/>
        </w:rPr>
        <w:t xml:space="preserve">x </w:t>
      </w:r>
      <w:r>
        <w:rPr>
          <w:rFonts w:ascii="DFKai-SB" w:eastAsia="DFKai-SB" w:hAnsi="DFKai-SB" w:cs="DFKai-SB"/>
          <w:sz w:val="24"/>
        </w:rPr>
        <w:t xml:space="preserve">軸的座標是不需要另外校正的，其座標值以操作者設定的電動載台移動距離即可得知。至於 </w:t>
      </w:r>
      <w:proofErr w:type="gramStart"/>
      <w:r>
        <w:rPr>
          <w:rFonts w:ascii="Sabon" w:eastAsia="Sabon" w:hAnsi="Sabon" w:cs="Sabon"/>
          <w:sz w:val="24"/>
        </w:rPr>
        <w:t>y</w:t>
      </w:r>
      <w:proofErr w:type="gramEnd"/>
      <w:r>
        <w:rPr>
          <w:rFonts w:ascii="Sabon" w:eastAsia="Sabon" w:hAnsi="Sabon" w:cs="Sabon"/>
          <w:sz w:val="24"/>
        </w:rPr>
        <w:t xml:space="preserve"> </w:t>
      </w:r>
      <w:r>
        <w:rPr>
          <w:rFonts w:ascii="DFKai-SB" w:eastAsia="DFKai-SB" w:hAnsi="DFKai-SB" w:cs="DFKai-SB"/>
          <w:sz w:val="24"/>
        </w:rPr>
        <w:t>軸的座標校正部分，我們只要觀測已知尺寸的樣品，就能得知線光譜儀的視野。在本階段，我們自行設計了一個已知尺寸的圖樣作為校正樣品，圖</w:t>
      </w:r>
      <w:r>
        <w:rPr>
          <w:rFonts w:ascii="Sabon" w:eastAsia="Sabon" w:hAnsi="Sabon" w:cs="Sabon"/>
          <w:sz w:val="24"/>
        </w:rPr>
        <w:t>7</w:t>
      </w:r>
      <w:r>
        <w:rPr>
          <w:rFonts w:ascii="DFKai-SB" w:eastAsia="DFKai-SB" w:hAnsi="DFKai-SB" w:cs="DFKai-SB"/>
          <w:sz w:val="24"/>
        </w:rPr>
        <w:t>中的樣品就是這個圖樣。而在第二階段的微觀尺度觀測系統，我們則以已知尺寸的銅</w:t>
      </w:r>
      <w:del w:id="189" w:author="MH" w:date="2022-03-29T04:07:00Z">
        <w:r w:rsidDel="0063304F">
          <w:rPr>
            <w:rFonts w:ascii="DFKai-SB" w:eastAsia="DFKai-SB" w:hAnsi="DFKai-SB" w:cs="DFKai-SB"/>
            <w:sz w:val="24"/>
          </w:rPr>
          <w:delText>網</w:delText>
        </w:r>
      </w:del>
      <w:r>
        <w:rPr>
          <w:rFonts w:ascii="DFKai-SB" w:eastAsia="DFKai-SB" w:hAnsi="DFKai-SB" w:cs="DFKai-SB"/>
          <w:sz w:val="24"/>
        </w:rPr>
        <w:t>網格作為樣品來量測視野。</w:t>
      </w:r>
    </w:p>
    <w:p w14:paraId="62CF402B" w14:textId="56408D6B" w:rsidR="00541743" w:rsidRDefault="006A0871">
      <w:pPr>
        <w:spacing w:after="5" w:line="325" w:lineRule="auto"/>
        <w:ind w:left="-15" w:right="396" w:firstLine="359"/>
        <w:jc w:val="both"/>
      </w:pPr>
      <w:r>
        <w:rPr>
          <w:rFonts w:ascii="DFKai-SB" w:eastAsia="DFKai-SB" w:hAnsi="DFKai-SB" w:cs="DFKai-SB"/>
          <w:sz w:val="24"/>
        </w:rPr>
        <w:lastRenderedPageBreak/>
        <w:t xml:space="preserve">較複雜者是 </w:t>
      </w:r>
      <w:r>
        <w:rPr>
          <w:rFonts w:ascii="Sabon" w:eastAsia="Sabon" w:hAnsi="Sabon" w:cs="Sabon"/>
          <w:sz w:val="24"/>
        </w:rPr>
        <w:t xml:space="preserve">z </w:t>
      </w:r>
      <w:r>
        <w:rPr>
          <w:rFonts w:ascii="DFKai-SB" w:eastAsia="DFKai-SB" w:hAnsi="DFKai-SB" w:cs="DFKai-SB"/>
          <w:sz w:val="24"/>
        </w:rPr>
        <w:t>軸的校正</w:t>
      </w:r>
      <w:del w:id="190" w:author="MH" w:date="2022-03-29T04:09:00Z">
        <w:r w:rsidDel="0063304F">
          <w:rPr>
            <w:rFonts w:ascii="DFKai-SB" w:eastAsia="DFKai-SB" w:hAnsi="DFKai-SB" w:cs="DFKai-SB" w:hint="eastAsia"/>
            <w:sz w:val="24"/>
          </w:rPr>
          <w:delText>，</w:delText>
        </w:r>
      </w:del>
      <w:ins w:id="191" w:author="MH" w:date="2022-03-29T04:09:00Z">
        <w:r w:rsidR="0063304F">
          <w:rPr>
            <w:rFonts w:ascii="DFKai-SB" w:eastAsia="DFKai-SB" w:hAnsi="DFKai-SB" w:cs="DFKai-SB"/>
            <w:sz w:val="24"/>
          </w:rPr>
          <w:t>。</w:t>
        </w:r>
      </w:ins>
      <w:r>
        <w:rPr>
          <w:rFonts w:ascii="DFKai-SB" w:eastAsia="DFKai-SB" w:hAnsi="DFKai-SB" w:cs="DFKai-SB"/>
          <w:sz w:val="24"/>
        </w:rPr>
        <w:t xml:space="preserve">我們將一個已知光譜的光源，照滿線光譜儀的入射狹縫，並在線掃描影像 </w:t>
      </w:r>
      <w:r>
        <w:rPr>
          <w:rFonts w:ascii="Sabon" w:eastAsia="Sabon" w:hAnsi="Sabon" w:cs="Sabon"/>
          <w:sz w:val="24"/>
        </w:rPr>
        <w:t xml:space="preserve">(on sensor image) </w:t>
      </w:r>
      <w:r>
        <w:rPr>
          <w:rFonts w:ascii="DFKai-SB" w:eastAsia="DFKai-SB" w:hAnsi="DFKai-SB" w:cs="DFKai-SB"/>
          <w:sz w:val="24"/>
        </w:rPr>
        <w:t xml:space="preserve">上擷取其水平的 </w:t>
      </w:r>
      <w:r>
        <w:rPr>
          <w:rFonts w:ascii="Sabon" w:eastAsia="Sabon" w:hAnsi="Sabon" w:cs="Sabon"/>
          <w:sz w:val="24"/>
        </w:rPr>
        <w:t>line profile (</w:t>
      </w:r>
      <w:r>
        <w:rPr>
          <w:rFonts w:ascii="DFKai-SB" w:eastAsia="DFKai-SB" w:hAnsi="DFKai-SB" w:cs="DFKai-SB"/>
          <w:sz w:val="24"/>
        </w:rPr>
        <w:t>接合前的單張線掃描影像，其水平軸實為光譜波長座標軸</w:t>
      </w:r>
      <w:r>
        <w:rPr>
          <w:rFonts w:ascii="Sabon" w:eastAsia="Sabon" w:hAnsi="Sabon" w:cs="Sabon"/>
          <w:sz w:val="24"/>
        </w:rPr>
        <w:t>)</w:t>
      </w:r>
      <w:r>
        <w:rPr>
          <w:rFonts w:ascii="DFKai-SB" w:eastAsia="DFKai-SB" w:hAnsi="DFKai-SB" w:cs="DFKai-SB"/>
          <w:sz w:val="24"/>
        </w:rPr>
        <w:t>，即可繪製出光源的觀測光譜</w:t>
      </w:r>
      <w:ins w:id="192" w:author="MH" w:date="2022-03-29T04:09:00Z">
        <w:r w:rsidR="0063304F">
          <w:rPr>
            <w:rFonts w:ascii="DFKai-SB" w:eastAsia="DFKai-SB" w:hAnsi="DFKai-SB" w:cs="DFKai-SB"/>
            <w:sz w:val="24"/>
          </w:rPr>
          <w:t>。</w:t>
        </w:r>
      </w:ins>
      <w:del w:id="193" w:author="MH" w:date="2022-03-29T04:09:00Z">
        <w:r w:rsidDel="0063304F">
          <w:rPr>
            <w:rFonts w:ascii="DFKai-SB" w:eastAsia="DFKai-SB" w:hAnsi="DFKai-SB" w:cs="DFKai-SB"/>
            <w:sz w:val="24"/>
          </w:rPr>
          <w:delText>，</w:delText>
        </w:r>
      </w:del>
      <w:r>
        <w:rPr>
          <w:rFonts w:ascii="DFKai-SB" w:eastAsia="DFKai-SB" w:hAnsi="DFKai-SB" w:cs="DFKai-SB"/>
          <w:sz w:val="24"/>
        </w:rPr>
        <w:t>將這個觀測光譜與光源的已知光譜進行比較，找出其光譜上相似的特徵</w:t>
      </w:r>
      <w:ins w:id="194" w:author="MH" w:date="2022-03-29T04:09:00Z">
        <w:r w:rsidR="0063304F">
          <w:rPr>
            <w:rFonts w:ascii="DFKai-SB" w:eastAsia="DFKai-SB" w:hAnsi="DFKai-SB" w:cs="DFKai-SB"/>
            <w:sz w:val="24"/>
          </w:rPr>
          <w:t>。</w:t>
        </w:r>
      </w:ins>
      <w:del w:id="195" w:author="MH" w:date="2022-03-29T04:09:00Z">
        <w:r w:rsidDel="0063304F">
          <w:rPr>
            <w:rFonts w:ascii="DFKai-SB" w:eastAsia="DFKai-SB" w:hAnsi="DFKai-SB" w:cs="DFKai-SB"/>
            <w:sz w:val="24"/>
          </w:rPr>
          <w:delText>，</w:delText>
        </w:r>
      </w:del>
      <w:r>
        <w:rPr>
          <w:rFonts w:ascii="DFKai-SB" w:eastAsia="DFKai-SB" w:hAnsi="DFKai-SB" w:cs="DFKai-SB"/>
          <w:sz w:val="24"/>
        </w:rPr>
        <w:t xml:space="preserve">紀錄觀測光譜上這些特徵的所在像素，並以這些像素點與已知的光譜特徵所在波長，以線性回歸方式計算其減量線，即可計算出 </w:t>
      </w:r>
      <w:r>
        <w:rPr>
          <w:rFonts w:ascii="Sabon" w:eastAsia="Sabon" w:hAnsi="Sabon" w:cs="Sabon"/>
          <w:sz w:val="24"/>
        </w:rPr>
        <w:t xml:space="preserve">z </w:t>
      </w:r>
      <w:r>
        <w:rPr>
          <w:rFonts w:ascii="DFKai-SB" w:eastAsia="DFKai-SB" w:hAnsi="DFKai-SB" w:cs="DFKai-SB"/>
          <w:sz w:val="24"/>
        </w:rPr>
        <w:t>軸上每個像素所代表的實際波長。</w:t>
      </w:r>
    </w:p>
    <w:p w14:paraId="43DD9B58" w14:textId="77777777" w:rsidR="00541743" w:rsidRDefault="006A0871">
      <w:pPr>
        <w:spacing w:after="270"/>
      </w:pPr>
      <w:r>
        <w:rPr>
          <w:noProof/>
          <w:lang w:val="en-MY" w:eastAsia="zh-CN"/>
        </w:rPr>
        <w:drawing>
          <wp:inline distT="0" distB="0" distL="0" distR="0" wp14:anchorId="547016A5" wp14:editId="6B218A49">
            <wp:extent cx="5400013" cy="2159876"/>
            <wp:effectExtent l="0" t="0" r="0" b="0"/>
            <wp:docPr id="1225" name="Picture 1225"/>
            <wp:cNvGraphicFramePr/>
            <a:graphic xmlns:a="http://schemas.openxmlformats.org/drawingml/2006/main">
              <a:graphicData uri="http://schemas.openxmlformats.org/drawingml/2006/picture">
                <pic:pic xmlns:pic="http://schemas.openxmlformats.org/drawingml/2006/picture">
                  <pic:nvPicPr>
                    <pic:cNvPr id="1225" name="Picture 1225"/>
                    <pic:cNvPicPr/>
                  </pic:nvPicPr>
                  <pic:blipFill>
                    <a:blip r:embed="rId22" cstate="print">
                      <a:extLst>
                        <a:ext uri="{28A0092B-C50C-407E-A947-70E740481C1C}">
                          <a14:useLocalDpi xmlns:a14="http://schemas.microsoft.com/office/drawing/2010/main"/>
                        </a:ext>
                      </a:extLst>
                    </a:blip>
                    <a:stretch>
                      <a:fillRect/>
                    </a:stretch>
                  </pic:blipFill>
                  <pic:spPr>
                    <a:xfrm>
                      <a:off x="0" y="0"/>
                      <a:ext cx="5400013" cy="2159876"/>
                    </a:xfrm>
                    <a:prstGeom prst="rect">
                      <a:avLst/>
                    </a:prstGeom>
                  </pic:spPr>
                </pic:pic>
              </a:graphicData>
            </a:graphic>
          </wp:inline>
        </w:drawing>
      </w:r>
    </w:p>
    <w:p w14:paraId="279D6420" w14:textId="3C2A3BE9" w:rsidR="00541743" w:rsidRDefault="006A0871">
      <w:pPr>
        <w:spacing w:after="778" w:line="325" w:lineRule="auto"/>
        <w:ind w:left="-5" w:right="396" w:hanging="10"/>
        <w:jc w:val="both"/>
      </w:pPr>
      <w:r>
        <w:rPr>
          <w:rFonts w:ascii="DFKai-SB" w:eastAsia="DFKai-SB" w:hAnsi="DFKai-SB" w:cs="DFKai-SB"/>
          <w:sz w:val="24"/>
        </w:rPr>
        <w:t xml:space="preserve">圖 </w:t>
      </w:r>
      <w:r>
        <w:rPr>
          <w:rFonts w:ascii="Sabon" w:eastAsia="Sabon" w:hAnsi="Sabon" w:cs="Sabon"/>
          <w:sz w:val="24"/>
        </w:rPr>
        <w:t xml:space="preserve">9: </w:t>
      </w:r>
      <w:r>
        <w:rPr>
          <w:rFonts w:ascii="DFKai-SB" w:eastAsia="DFKai-SB" w:hAnsi="DFKai-SB" w:cs="DFKai-SB"/>
          <w:sz w:val="24"/>
        </w:rPr>
        <w:t xml:space="preserve">以 </w:t>
      </w:r>
      <w:r>
        <w:rPr>
          <w:rFonts w:ascii="Sabon" w:eastAsia="Sabon" w:hAnsi="Sabon" w:cs="Sabon"/>
          <w:sz w:val="24"/>
        </w:rPr>
        <w:t xml:space="preserve">cal-2000 </w:t>
      </w:r>
      <w:ins w:id="196" w:author="ULS Lab" w:date="2022-03-24T17:53:00Z">
        <w:r w:rsidR="00A6266F" w:rsidRPr="00A6266F">
          <w:rPr>
            <w:rFonts w:ascii="DFKai-SB" w:eastAsia="DFKai-SB" w:hAnsi="DFKai-SB" w:cs="Sabon" w:hint="eastAsia"/>
            <w:sz w:val="24"/>
          </w:rPr>
          <w:t>標準</w:t>
        </w:r>
      </w:ins>
      <w:ins w:id="197" w:author="MH" w:date="2022-03-29T04:10:00Z">
        <w:r w:rsidR="0063304F">
          <w:rPr>
            <w:rFonts w:ascii="DFKai-SB" w:eastAsia="DFKai-SB" w:hAnsi="DFKai-SB" w:cs="DFKai-SB"/>
            <w:sz w:val="24"/>
          </w:rPr>
          <w:t>光源</w:t>
        </w:r>
      </w:ins>
      <w:r w:rsidRPr="00A6266F">
        <w:rPr>
          <w:rFonts w:ascii="DFKai-SB" w:eastAsia="DFKai-SB" w:hAnsi="DFKai-SB" w:cs="DFKai-SB"/>
          <w:sz w:val="24"/>
        </w:rPr>
        <w:t>進</w:t>
      </w:r>
      <w:r>
        <w:rPr>
          <w:rFonts w:ascii="DFKai-SB" w:eastAsia="DFKai-SB" w:hAnsi="DFKai-SB" w:cs="DFKai-SB"/>
          <w:sz w:val="24"/>
        </w:rPr>
        <w:t xml:space="preserve">行光譜校正。本圖呈現出 </w:t>
      </w:r>
      <w:proofErr w:type="gramStart"/>
      <w:r>
        <w:rPr>
          <w:rFonts w:ascii="Sabon" w:eastAsia="Sabon" w:hAnsi="Sabon" w:cs="Sabon"/>
          <w:sz w:val="24"/>
        </w:rPr>
        <w:t>cal-2000</w:t>
      </w:r>
      <w:proofErr w:type="gramEnd"/>
      <w:r>
        <w:rPr>
          <w:rFonts w:ascii="Sabon" w:eastAsia="Sabon" w:hAnsi="Sabon" w:cs="Sabon"/>
          <w:sz w:val="24"/>
        </w:rPr>
        <w:t xml:space="preserve"> </w:t>
      </w:r>
      <w:r>
        <w:rPr>
          <w:rFonts w:ascii="DFKai-SB" w:eastAsia="DFKai-SB" w:hAnsi="DFKai-SB" w:cs="DFKai-SB"/>
          <w:sz w:val="24"/>
        </w:rPr>
        <w:t xml:space="preserve">標準光源在本系統中的觀測光譜，與 </w:t>
      </w:r>
      <w:r>
        <w:rPr>
          <w:rFonts w:ascii="Sabon" w:eastAsia="Sabon" w:hAnsi="Sabon" w:cs="Sabon"/>
          <w:sz w:val="24"/>
        </w:rPr>
        <w:t xml:space="preserve">cal-2000 </w:t>
      </w:r>
      <w:r>
        <w:rPr>
          <w:rFonts w:ascii="DFKai-SB" w:eastAsia="DFKai-SB" w:hAnsi="DFKai-SB" w:cs="DFKai-SB"/>
          <w:sz w:val="24"/>
        </w:rPr>
        <w:t xml:space="preserve">的已知光譜比較後，我們找出幾個已知所在波長的光譜特徵，其波長標示在本圖下方。本圖上方則標示出這些特徵在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上的所在像素。</w:t>
      </w:r>
    </w:p>
    <w:p w14:paraId="5C16DB57" w14:textId="1CAAB706" w:rsidR="00541743" w:rsidRDefault="006A0871">
      <w:pPr>
        <w:pStyle w:val="Heading2"/>
        <w:ind w:left="-5"/>
      </w:pPr>
      <w:bookmarkStart w:id="198" w:name="_Toc32291"/>
      <w:r>
        <w:rPr>
          <w:rFonts w:ascii="Sabon" w:eastAsia="Sabon" w:hAnsi="Sabon" w:cs="Sabon"/>
        </w:rPr>
        <w:t xml:space="preserve">4.3 </w:t>
      </w:r>
      <w:r>
        <w:t>第二階段</w:t>
      </w:r>
      <w:r>
        <w:rPr>
          <w:rFonts w:ascii="Sabon" w:eastAsia="Sabon" w:hAnsi="Sabon" w:cs="Sabon"/>
        </w:rPr>
        <w:t xml:space="preserve">: </w:t>
      </w:r>
      <w:r>
        <w:t>系統開發</w:t>
      </w:r>
      <w:bookmarkEnd w:id="198"/>
    </w:p>
    <w:p w14:paraId="73E98FE3" w14:textId="77777777" w:rsidR="00541743" w:rsidRDefault="006A0871">
      <w:pPr>
        <w:spacing w:after="4" w:line="312" w:lineRule="auto"/>
        <w:ind w:left="-5" w:right="172" w:hanging="10"/>
      </w:pPr>
      <w:r>
        <w:rPr>
          <w:rFonts w:ascii="DFKai-SB" w:eastAsia="DFKai-SB" w:hAnsi="DFKai-SB" w:cs="DFKai-SB"/>
          <w:sz w:val="24"/>
        </w:rPr>
        <w:t>第二階段的系統，主要目的在於將同樣的線掃描技術，應用於微觀尺度，硬體上的光路設計，繪製在圖</w:t>
      </w:r>
      <w:r>
        <w:rPr>
          <w:rFonts w:ascii="Sabon" w:eastAsia="Sabon" w:hAnsi="Sabon" w:cs="Sabon"/>
          <w:sz w:val="24"/>
        </w:rPr>
        <w:t>11</w:t>
      </w:r>
      <w:r>
        <w:rPr>
          <w:rFonts w:ascii="DFKai-SB" w:eastAsia="DFKai-SB" w:hAnsi="DFKai-SB" w:cs="DFKai-SB"/>
          <w:sz w:val="24"/>
        </w:rPr>
        <w:t xml:space="preserve">中。首先，就是將原本第一階段所採用的廣角掃描鏡頭，置換成一具簡單的光學顯微鏡。至於線光譜儀與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的縣掃描影像核心設置，則沒有不同。</w:t>
      </w:r>
    </w:p>
    <w:p w14:paraId="6241FE42" w14:textId="07868473" w:rsidR="00541743" w:rsidRDefault="006A0871">
      <w:pPr>
        <w:spacing w:after="4" w:line="312" w:lineRule="auto"/>
        <w:ind w:left="-15" w:right="172" w:firstLine="359"/>
      </w:pPr>
      <w:r>
        <w:rPr>
          <w:rFonts w:ascii="DFKai-SB" w:eastAsia="DFKai-SB" w:hAnsi="DFKai-SB" w:cs="DFKai-SB"/>
          <w:sz w:val="24"/>
        </w:rPr>
        <w:t>除此之外，系統的照明方式也有改變。原初以外部照光的方式，對於所需照明範圍相對較小的顯微影像來說，會浪費較多光源，也不適合進行顯微雷射螢光等觀測</w:t>
      </w:r>
      <w:del w:id="199" w:author="MH" w:date="2022-03-29T04:15:00Z">
        <w:r w:rsidDel="00F25167">
          <w:rPr>
            <w:rFonts w:ascii="DFKai-SB" w:eastAsia="DFKai-SB" w:hAnsi="DFKai-SB" w:cs="DFKai-SB" w:hint="eastAsia"/>
            <w:sz w:val="24"/>
          </w:rPr>
          <w:delText>，</w:delText>
        </w:r>
      </w:del>
      <w:ins w:id="200" w:author="MH" w:date="2022-03-29T04:15:00Z">
        <w:r w:rsidR="00F25167">
          <w:rPr>
            <w:rFonts w:ascii="DFKai-SB" w:eastAsia="DFKai-SB" w:hAnsi="DFKai-SB" w:cs="DFKai-SB"/>
            <w:sz w:val="24"/>
          </w:rPr>
          <w:t>。</w:t>
        </w:r>
      </w:ins>
      <w:r>
        <w:rPr>
          <w:rFonts w:ascii="DFKai-SB" w:eastAsia="DFKai-SB" w:hAnsi="DFKai-SB" w:cs="DFKai-SB"/>
          <w:sz w:val="24"/>
        </w:rPr>
        <w:t>因此</w:t>
      </w:r>
      <w:proofErr w:type="gramStart"/>
      <w:ins w:id="201" w:author="MH" w:date="2022-03-29T04:15:00Z">
        <w:r w:rsidR="00F25167">
          <w:rPr>
            <w:rFonts w:ascii="DFKai-SB" w:eastAsia="DFKai-SB" w:hAnsi="DFKai-SB" w:cs="DFKai-SB" w:hint="eastAsia"/>
            <w:sz w:val="24"/>
          </w:rPr>
          <w:t>,</w:t>
        </w:r>
      </w:ins>
      <w:r>
        <w:rPr>
          <w:rFonts w:ascii="DFKai-SB" w:eastAsia="DFKai-SB" w:hAnsi="DFKai-SB" w:cs="DFKai-SB"/>
          <w:sz w:val="24"/>
        </w:rPr>
        <w:t>將照明方式改為內部照明</w:t>
      </w:r>
      <w:proofErr w:type="gramEnd"/>
      <w:r>
        <w:rPr>
          <w:rFonts w:ascii="DFKai-SB" w:eastAsia="DFKai-SB" w:hAnsi="DFKai-SB" w:cs="DFKai-SB"/>
          <w:sz w:val="24"/>
        </w:rPr>
        <w:t xml:space="preserve">，系統上有兩個光纖 </w:t>
      </w:r>
      <w:r>
        <w:rPr>
          <w:rFonts w:ascii="Sabon" w:eastAsia="Sabon" w:hAnsi="Sabon" w:cs="Sabon"/>
          <w:sz w:val="24"/>
        </w:rPr>
        <w:t>collimator</w:t>
      </w:r>
      <w:r>
        <w:rPr>
          <w:rFonts w:ascii="DFKai-SB" w:eastAsia="DFKai-SB" w:hAnsi="DFKai-SB" w:cs="DFKai-SB"/>
          <w:sz w:val="24"/>
        </w:rPr>
        <w:t xml:space="preserve">，能夠彼此切換。光源經過圖中 </w:t>
      </w:r>
      <w:r>
        <w:rPr>
          <w:rFonts w:ascii="Sabon" w:eastAsia="Sabon" w:hAnsi="Sabon" w:cs="Sabon"/>
          <w:sz w:val="24"/>
        </w:rPr>
        <w:t xml:space="preserve">movable collimator lens </w:t>
      </w:r>
      <w:r>
        <w:rPr>
          <w:rFonts w:ascii="DFKai-SB" w:eastAsia="DFKai-SB" w:hAnsi="DFKai-SB" w:cs="DFKai-SB"/>
          <w:sz w:val="24"/>
        </w:rPr>
        <w:t>匯聚在物鏡的背焦面上，通過物鏡後變成平行光，以期照射在樣品上的光線最為均勻。</w:t>
      </w:r>
    </w:p>
    <w:p w14:paraId="18C4217D" w14:textId="48EC1CCD" w:rsidR="00541743" w:rsidRDefault="006A0871">
      <w:pPr>
        <w:spacing w:after="323" w:line="325" w:lineRule="auto"/>
        <w:ind w:left="-15" w:right="396" w:firstLine="359"/>
        <w:jc w:val="both"/>
      </w:pPr>
      <w:r>
        <w:rPr>
          <w:rFonts w:ascii="DFKai-SB" w:eastAsia="DFKai-SB" w:hAnsi="DFKai-SB" w:cs="DFKai-SB"/>
          <w:sz w:val="24"/>
        </w:rPr>
        <w:lastRenderedPageBreak/>
        <w:t>系統上另外在成像進入線光譜儀狹縫前，已一片半反射鏡將</w:t>
      </w:r>
      <w:ins w:id="202" w:author="MH" w:date="2022-03-29T04:36:00Z">
        <w:r w:rsidR="00217EE7" w:rsidRPr="00F25167">
          <w:rPr>
            <w:rFonts w:ascii="DFKai-SB" w:eastAsia="DFKai-SB" w:hAnsi="DFKai-SB" w:cs="Sabon" w:hint="eastAsia"/>
            <w:sz w:val="24"/>
          </w:rPr>
          <w:t>光學</w:t>
        </w:r>
      </w:ins>
      <w:ins w:id="203" w:author="MH" w:date="2022-03-29T04:43:00Z">
        <w:r w:rsidR="00643E7C">
          <w:rPr>
            <w:rFonts w:ascii="DFKai-SB" w:eastAsia="DFKai-SB" w:hAnsi="DFKai-SB" w:cs="Sabon" w:hint="eastAsia"/>
            <w:sz w:val="24"/>
          </w:rPr>
          <w:t>顯微</w:t>
        </w:r>
      </w:ins>
      <w:r>
        <w:rPr>
          <w:rFonts w:ascii="DFKai-SB" w:eastAsia="DFKai-SB" w:hAnsi="DFKai-SB" w:cs="DFKai-SB"/>
          <w:sz w:val="24"/>
        </w:rPr>
        <w:t xml:space="preserve"> </w:t>
      </w:r>
      <w:ins w:id="204" w:author="MH" w:date="2022-03-29T04:36:00Z">
        <w:r w:rsidR="00217EE7">
          <w:rPr>
            <w:rFonts w:ascii="DFKai-SB" w:eastAsia="DFKai-SB" w:hAnsi="DFKai-SB" w:cs="DFKai-SB" w:hint="eastAsia"/>
            <w:sz w:val="24"/>
          </w:rPr>
          <w:t>(</w:t>
        </w:r>
      </w:ins>
      <w:r>
        <w:rPr>
          <w:rFonts w:ascii="Sabon" w:eastAsia="Sabon" w:hAnsi="Sabon" w:cs="Sabon"/>
          <w:sz w:val="24"/>
        </w:rPr>
        <w:t>OM</w:t>
      </w:r>
      <w:ins w:id="205" w:author="MH" w:date="2022-03-29T04:36:00Z">
        <w:r w:rsidR="00217EE7">
          <w:rPr>
            <w:rFonts w:ascii="Sabon" w:eastAsiaTheme="minorEastAsia" w:hAnsi="Sabon" w:cs="Sabon" w:hint="eastAsia"/>
            <w:sz w:val="24"/>
          </w:rPr>
          <w:t>)</w:t>
        </w:r>
      </w:ins>
      <w:r>
        <w:rPr>
          <w:rFonts w:ascii="Sabon" w:eastAsia="Sabon" w:hAnsi="Sabon" w:cs="Sabon"/>
          <w:sz w:val="24"/>
        </w:rPr>
        <w:t xml:space="preserve"> </w:t>
      </w:r>
      <w:r>
        <w:rPr>
          <w:rFonts w:ascii="DFKai-SB" w:eastAsia="DFKai-SB" w:hAnsi="DFKai-SB" w:cs="DFKai-SB"/>
          <w:sz w:val="24"/>
        </w:rPr>
        <w:t xml:space="preserve">影像投至一臺 </w:t>
      </w:r>
      <w:r>
        <w:rPr>
          <w:rFonts w:ascii="Sabon" w:eastAsia="Sabon" w:hAnsi="Sabon" w:cs="Sabon"/>
          <w:sz w:val="24"/>
        </w:rPr>
        <w:t xml:space="preserve">Canon M200 </w:t>
      </w:r>
      <w:r>
        <w:rPr>
          <w:rFonts w:ascii="DFKai-SB" w:eastAsia="DFKai-SB" w:hAnsi="DFKai-SB" w:cs="DFKai-SB"/>
          <w:sz w:val="24"/>
        </w:rPr>
        <w:t xml:space="preserve">相機中，借助其 </w:t>
      </w:r>
      <w:r>
        <w:rPr>
          <w:rFonts w:ascii="Sabon" w:eastAsia="Sabon" w:hAnsi="Sabon" w:cs="Sabon"/>
          <w:sz w:val="24"/>
        </w:rPr>
        <w:t xml:space="preserve">APS-C </w:t>
      </w:r>
      <w:r>
        <w:rPr>
          <w:rFonts w:ascii="DFKai-SB" w:eastAsia="DFKai-SB" w:hAnsi="DFKai-SB" w:cs="DFKai-SB"/>
          <w:sz w:val="24"/>
        </w:rPr>
        <w:t>尺寸的感光元件，能夠完整顯示出</w:t>
      </w:r>
      <w:del w:id="206" w:author="MH" w:date="2022-03-29T04:36:00Z">
        <w:r w:rsidDel="00217EE7">
          <w:rPr>
            <w:rFonts w:ascii="DFKai-SB" w:eastAsia="DFKai-SB" w:hAnsi="DFKai-SB" w:cs="DFKai-SB"/>
            <w:sz w:val="24"/>
          </w:rPr>
          <w:delText xml:space="preserve"> </w:delText>
        </w:r>
      </w:del>
      <w:r>
        <w:rPr>
          <w:rFonts w:ascii="Sabon" w:eastAsia="Sabon" w:hAnsi="Sabon" w:cs="Sabon"/>
          <w:sz w:val="24"/>
        </w:rPr>
        <w:t xml:space="preserve">OM </w:t>
      </w:r>
      <w:ins w:id="207" w:author="MH" w:date="2022-03-29T04:36:00Z">
        <w:r w:rsidR="00217EE7">
          <w:rPr>
            <w:rFonts w:ascii="DFKai-SB" w:eastAsia="DFKai-SB" w:hAnsi="DFKai-SB" w:cs="DFKai-SB"/>
            <w:sz w:val="24"/>
          </w:rPr>
          <w:t>影像</w:t>
        </w:r>
      </w:ins>
      <w:r>
        <w:rPr>
          <w:rFonts w:ascii="DFKai-SB" w:eastAsia="DFKai-SB" w:hAnsi="DFKai-SB" w:cs="DFKai-SB"/>
          <w:sz w:val="24"/>
        </w:rPr>
        <w:t xml:space="preserve">的視野，以幫助使用者尋找 </w:t>
      </w:r>
      <w:r>
        <w:rPr>
          <w:rFonts w:ascii="Sabon" w:eastAsia="Sabon" w:hAnsi="Sabon" w:cs="Sabon"/>
          <w:sz w:val="24"/>
        </w:rPr>
        <w:t>ROI</w:t>
      </w:r>
      <w:ins w:id="208" w:author="MH" w:date="2022-03-29T04:22:00Z">
        <w:r w:rsidR="00F25167">
          <w:rPr>
            <w:rFonts w:ascii="Sabon" w:eastAsiaTheme="minorEastAsia" w:hAnsi="Sabon" w:cs="Sabon" w:hint="eastAsia"/>
            <w:sz w:val="24"/>
          </w:rPr>
          <w:t xml:space="preserve"> (Region of Interest)</w:t>
        </w:r>
      </w:ins>
      <w:r>
        <w:rPr>
          <w:rFonts w:ascii="DFKai-SB" w:eastAsia="DFKai-SB" w:hAnsi="DFKai-SB" w:cs="DFKai-SB"/>
          <w:sz w:val="24"/>
        </w:rPr>
        <w:t>。</w:t>
      </w:r>
    </w:p>
    <w:p w14:paraId="37458763" w14:textId="77777777" w:rsidR="00541743" w:rsidRDefault="006A0871">
      <w:pPr>
        <w:pStyle w:val="Heading3"/>
        <w:tabs>
          <w:tab w:val="center" w:pos="1083"/>
        </w:tabs>
        <w:spacing w:after="237" w:line="259" w:lineRule="auto"/>
        <w:ind w:left="-15" w:firstLine="0"/>
        <w:jc w:val="left"/>
      </w:pPr>
      <w:r>
        <w:rPr>
          <w:rFonts w:ascii="Sabon" w:eastAsia="Sabon" w:hAnsi="Sabon" w:cs="Sabon"/>
          <w:b/>
        </w:rPr>
        <w:t>4.3.1</w:t>
      </w:r>
      <w:r>
        <w:rPr>
          <w:rFonts w:ascii="Sabon" w:eastAsia="Sabon" w:hAnsi="Sabon" w:cs="Sabon"/>
          <w:b/>
        </w:rPr>
        <w:tab/>
      </w:r>
      <w:proofErr w:type="spellStart"/>
      <w:r>
        <w:rPr>
          <w:rFonts w:ascii="Sabon" w:eastAsia="Sabon" w:hAnsi="Sabon" w:cs="Sabon"/>
          <w:b/>
        </w:rPr>
        <w:t>Galvo</w:t>
      </w:r>
      <w:proofErr w:type="spellEnd"/>
    </w:p>
    <w:p w14:paraId="0167A5AE" w14:textId="77777777" w:rsidR="00541743" w:rsidRDefault="006A0871">
      <w:pPr>
        <w:spacing w:after="5" w:line="325" w:lineRule="auto"/>
        <w:ind w:left="-5" w:right="396" w:hanging="10"/>
        <w:jc w:val="both"/>
      </w:pPr>
      <w:r>
        <w:rPr>
          <w:rFonts w:ascii="DFKai-SB" w:eastAsia="DFKai-SB" w:hAnsi="DFKai-SB" w:cs="DFKai-SB"/>
          <w:sz w:val="24"/>
        </w:rPr>
        <w:t xml:space="preserve">在最早的規劃中，第二階段的系統應該要從第一階段移動樣品的方式，改成以 </w:t>
      </w:r>
      <w:proofErr w:type="spellStart"/>
      <w:r>
        <w:rPr>
          <w:rFonts w:ascii="Sabon" w:eastAsia="Sabon" w:hAnsi="Sabon" w:cs="Sabon"/>
          <w:sz w:val="24"/>
        </w:rPr>
        <w:t>Galvo</w:t>
      </w:r>
      <w:proofErr w:type="spellEnd"/>
      <w:r>
        <w:rPr>
          <w:rFonts w:ascii="Sabon" w:eastAsia="Sabon" w:hAnsi="Sabon" w:cs="Sabon"/>
          <w:sz w:val="24"/>
        </w:rPr>
        <w:t xml:space="preserve"> </w:t>
      </w:r>
      <w:r>
        <w:rPr>
          <w:rFonts w:ascii="DFKai-SB" w:eastAsia="DFKai-SB" w:hAnsi="DFKai-SB" w:cs="DFKai-SB"/>
          <w:sz w:val="24"/>
        </w:rPr>
        <w:t xml:space="preserve">進行移動光源的方式掃描，但經過評估後，發現 </w:t>
      </w:r>
      <w:proofErr w:type="spellStart"/>
      <w:r>
        <w:rPr>
          <w:rFonts w:ascii="Sabon" w:eastAsia="Sabon" w:hAnsi="Sabon" w:cs="Sabon"/>
          <w:sz w:val="24"/>
        </w:rPr>
        <w:t>Galvo</w:t>
      </w:r>
      <w:proofErr w:type="spellEnd"/>
      <w:r>
        <w:rPr>
          <w:rFonts w:ascii="Sabon" w:eastAsia="Sabon" w:hAnsi="Sabon" w:cs="Sabon"/>
          <w:sz w:val="24"/>
        </w:rPr>
        <w:t xml:space="preserve"> </w:t>
      </w:r>
      <w:r>
        <w:rPr>
          <w:rFonts w:ascii="DFKai-SB" w:eastAsia="DFKai-SB" w:hAnsi="DFKai-SB" w:cs="DFKai-SB"/>
          <w:sz w:val="24"/>
        </w:rPr>
        <w:t>的運作方式並不適合線掃描系統。</w:t>
      </w:r>
      <w:proofErr w:type="spellStart"/>
      <w:r>
        <w:rPr>
          <w:rFonts w:ascii="Sabon" w:eastAsia="Sabon" w:hAnsi="Sabon" w:cs="Sabon"/>
          <w:sz w:val="24"/>
        </w:rPr>
        <w:t>Galvo</w:t>
      </w:r>
      <w:proofErr w:type="spellEnd"/>
      <w:r>
        <w:rPr>
          <w:rFonts w:ascii="Sabon" w:eastAsia="Sabon" w:hAnsi="Sabon" w:cs="Sabon"/>
          <w:sz w:val="24"/>
        </w:rPr>
        <w:t xml:space="preserve"> </w:t>
      </w:r>
      <w:r>
        <w:rPr>
          <w:rFonts w:ascii="DFKai-SB" w:eastAsia="DFKai-SB" w:hAnsi="DFKai-SB" w:cs="DFKai-SB"/>
          <w:sz w:val="24"/>
        </w:rPr>
        <w:t>掃描的原理，是改變雷射點光源照射在樣品上的位置，以</w:t>
      </w:r>
    </w:p>
    <w:p w14:paraId="004BA6FB" w14:textId="77777777" w:rsidR="00541743" w:rsidRDefault="006A0871">
      <w:pPr>
        <w:spacing w:after="275"/>
      </w:pPr>
      <w:r>
        <w:rPr>
          <w:noProof/>
          <w:lang w:val="en-MY" w:eastAsia="zh-CN"/>
        </w:rPr>
        <w:drawing>
          <wp:inline distT="0" distB="0" distL="0" distR="0" wp14:anchorId="00C30444" wp14:editId="54874DFD">
            <wp:extent cx="5400014" cy="3336689"/>
            <wp:effectExtent l="0" t="0" r="0" b="0"/>
            <wp:docPr id="1288" name="Picture 1288"/>
            <wp:cNvGraphicFramePr/>
            <a:graphic xmlns:a="http://schemas.openxmlformats.org/drawingml/2006/main">
              <a:graphicData uri="http://schemas.openxmlformats.org/drawingml/2006/picture">
                <pic:pic xmlns:pic="http://schemas.openxmlformats.org/drawingml/2006/picture">
                  <pic:nvPicPr>
                    <pic:cNvPr id="1288" name="Picture 1288"/>
                    <pic:cNvPicPr/>
                  </pic:nvPicPr>
                  <pic:blipFill>
                    <a:blip r:embed="rId23"/>
                    <a:stretch>
                      <a:fillRect/>
                    </a:stretch>
                  </pic:blipFill>
                  <pic:spPr>
                    <a:xfrm>
                      <a:off x="0" y="0"/>
                      <a:ext cx="5400014" cy="3336689"/>
                    </a:xfrm>
                    <a:prstGeom prst="rect">
                      <a:avLst/>
                    </a:prstGeom>
                  </pic:spPr>
                </pic:pic>
              </a:graphicData>
            </a:graphic>
          </wp:inline>
        </w:drawing>
      </w:r>
    </w:p>
    <w:p w14:paraId="7151A973" w14:textId="77777777" w:rsidR="00541743" w:rsidRDefault="006A0871">
      <w:pPr>
        <w:pStyle w:val="Heading3"/>
        <w:ind w:right="410"/>
      </w:pPr>
      <w:r>
        <w:t xml:space="preserve">圖 </w:t>
      </w:r>
      <w:r>
        <w:rPr>
          <w:rFonts w:ascii="Sabon" w:eastAsia="Sabon" w:hAnsi="Sabon" w:cs="Sabon"/>
        </w:rPr>
        <w:t xml:space="preserve">10: </w:t>
      </w:r>
      <w:r>
        <w:t>波長軸校正減量線</w:t>
      </w:r>
    </w:p>
    <w:p w14:paraId="64DE83F1" w14:textId="10C7CD7F" w:rsidR="00541743" w:rsidRDefault="006A0871">
      <w:pPr>
        <w:spacing w:after="429" w:line="312" w:lineRule="auto"/>
        <w:ind w:left="-5" w:right="172" w:hanging="10"/>
      </w:pPr>
      <w:r>
        <w:rPr>
          <w:rFonts w:ascii="DFKai-SB" w:eastAsia="DFKai-SB" w:hAnsi="DFKai-SB" w:cs="DFKai-SB"/>
          <w:sz w:val="24"/>
        </w:rPr>
        <w:t xml:space="preserve">一一對樣品上各個位置進行光譜量射。由於線掃描方式一次至少要將樣品上的整條掃描線完整照明，若以 </w:t>
      </w:r>
      <w:proofErr w:type="spellStart"/>
      <w:r>
        <w:rPr>
          <w:rFonts w:ascii="Sabon" w:eastAsia="Sabon" w:hAnsi="Sabon" w:cs="Sabon"/>
          <w:sz w:val="24"/>
        </w:rPr>
        <w:t>Galvo</w:t>
      </w:r>
      <w:proofErr w:type="spellEnd"/>
      <w:r>
        <w:rPr>
          <w:rFonts w:ascii="Sabon" w:eastAsia="Sabon" w:hAnsi="Sabon" w:cs="Sabon"/>
          <w:sz w:val="24"/>
        </w:rPr>
        <w:t xml:space="preserve"> </w:t>
      </w:r>
      <w:r>
        <w:rPr>
          <w:rFonts w:ascii="DFKai-SB" w:eastAsia="DFKai-SB" w:hAnsi="DFKai-SB" w:cs="DFKai-SB"/>
          <w:sz w:val="24"/>
        </w:rPr>
        <w:t>調動點光源的位置，則代表需要將光源在曝光時間內完整掃描一次樣品上的掃描線，並將掃描線上不同位置的像對應到狹縫上的不同位置。</w:t>
      </w:r>
      <w:del w:id="209" w:author="MH" w:date="2022-03-29T04:25:00Z">
        <w:r w:rsidDel="00014288">
          <w:rPr>
            <w:rFonts w:ascii="DFKai-SB" w:eastAsia="DFKai-SB" w:hAnsi="DFKai-SB" w:cs="DFKai-SB"/>
            <w:sz w:val="24"/>
          </w:rPr>
          <w:delText>然後，</w:delText>
        </w:r>
      </w:del>
      <w:r>
        <w:rPr>
          <w:rFonts w:ascii="DFKai-SB" w:eastAsia="DFKai-SB" w:hAnsi="DFKai-SB" w:cs="DFKai-SB"/>
          <w:sz w:val="24"/>
        </w:rPr>
        <w:t>這樣勢必代表仍必須以電動載台移動樣品，才能將樣品上不同位置的掃描線之影像成在固定位置的狹縫上，如此的作法與現階段以面光源照滿光學顯微鏡視野，並移動載台的方式，並無效率上的優勢，且以面光源照明尚有照明視野更大的優點。</w:t>
      </w:r>
    </w:p>
    <w:p w14:paraId="47789CED" w14:textId="4BE31F76" w:rsidR="00541743" w:rsidRDefault="006A0871">
      <w:pPr>
        <w:pStyle w:val="Heading2"/>
        <w:spacing w:after="221"/>
        <w:ind w:left="-5"/>
      </w:pPr>
      <w:bookmarkStart w:id="210" w:name="_Toc32292"/>
      <w:r>
        <w:rPr>
          <w:rFonts w:ascii="Sabon" w:eastAsia="Sabon" w:hAnsi="Sabon" w:cs="Sabon"/>
        </w:rPr>
        <w:lastRenderedPageBreak/>
        <w:t xml:space="preserve">4.4 </w:t>
      </w:r>
      <w:r>
        <w:t>照明</w:t>
      </w:r>
      <w:bookmarkEnd w:id="210"/>
    </w:p>
    <w:p w14:paraId="7706EAF6" w14:textId="54E6D8B7" w:rsidR="00541743" w:rsidRDefault="006A0871" w:rsidP="00014288">
      <w:pPr>
        <w:spacing w:after="86"/>
        <w:ind w:left="-5" w:right="395" w:hanging="10"/>
        <w:jc w:val="both"/>
      </w:pPr>
      <w:r>
        <w:rPr>
          <w:rFonts w:ascii="DFKai-SB" w:eastAsia="DFKai-SB" w:hAnsi="DFKai-SB" w:cs="DFKai-SB"/>
          <w:sz w:val="24"/>
        </w:rPr>
        <w:t xml:space="preserve">本系統現階段的照明設備，分別是高頻寬的 </w:t>
      </w:r>
      <w:r>
        <w:rPr>
          <w:rFonts w:ascii="Sabon" w:eastAsia="Sabon" w:hAnsi="Sabon" w:cs="Sabon"/>
          <w:sz w:val="24"/>
        </w:rPr>
        <w:t xml:space="preserve">Energetic LDLS </w:t>
      </w:r>
      <w:r>
        <w:rPr>
          <w:rFonts w:ascii="DFKai-SB" w:eastAsia="DFKai-SB" w:hAnsi="DFKai-SB" w:cs="DFKai-SB"/>
          <w:sz w:val="24"/>
        </w:rPr>
        <w:t xml:space="preserve">與 </w:t>
      </w:r>
      <w:r>
        <w:rPr>
          <w:rFonts w:ascii="Sabon" w:eastAsia="Sabon" w:hAnsi="Sabon" w:cs="Sabon"/>
          <w:sz w:val="24"/>
        </w:rPr>
        <w:t xml:space="preserve">405 nm </w:t>
      </w:r>
      <w:r>
        <w:rPr>
          <w:rFonts w:ascii="DFKai-SB" w:eastAsia="DFKai-SB" w:hAnsi="DFKai-SB" w:cs="DFKai-SB"/>
          <w:sz w:val="24"/>
        </w:rPr>
        <w:t xml:space="preserve">的 </w:t>
      </w:r>
      <w:r>
        <w:rPr>
          <w:rFonts w:ascii="Sabon" w:eastAsia="Sabon" w:hAnsi="Sabon" w:cs="Sabon"/>
          <w:sz w:val="24"/>
        </w:rPr>
        <w:t>DPSSL</w:t>
      </w:r>
      <w:ins w:id="211" w:author="MH" w:date="2022-03-29T04:31:00Z">
        <w:r w:rsidR="00014288">
          <w:rPr>
            <w:rFonts w:asciiTheme="minorEastAsia" w:eastAsiaTheme="minorEastAsia" w:hAnsiTheme="minorEastAsia" w:cs="Sabon" w:hint="eastAsia"/>
            <w:sz w:val="24"/>
          </w:rPr>
          <w:t xml:space="preserve"> </w:t>
        </w:r>
      </w:ins>
      <w:r>
        <w:rPr>
          <w:rFonts w:ascii="Sabon" w:eastAsia="Sabon" w:hAnsi="Sabon" w:cs="Sabon"/>
          <w:sz w:val="24"/>
        </w:rPr>
        <w:t>Laser</w:t>
      </w:r>
      <w:r>
        <w:rPr>
          <w:rFonts w:ascii="DFKai-SB" w:eastAsia="DFKai-SB" w:hAnsi="DFKai-SB" w:cs="DFKai-SB"/>
          <w:sz w:val="24"/>
        </w:rPr>
        <w:t xml:space="preserve">，從兩個光纖 </w:t>
      </w:r>
      <w:r>
        <w:rPr>
          <w:rFonts w:ascii="Sabon" w:eastAsia="Sabon" w:hAnsi="Sabon" w:cs="Sabon"/>
          <w:sz w:val="24"/>
        </w:rPr>
        <w:t xml:space="preserve">collimator </w:t>
      </w:r>
      <w:r>
        <w:rPr>
          <w:rFonts w:ascii="DFKai-SB" w:eastAsia="DFKai-SB" w:hAnsi="DFKai-SB" w:cs="DFKai-SB"/>
          <w:sz w:val="24"/>
        </w:rPr>
        <w:t>進入系統。照明光路設計</w:t>
      </w:r>
      <w:ins w:id="212" w:author="MH" w:date="2022-03-29T04:32:00Z">
        <w:r w:rsidR="00014288">
          <w:rPr>
            <w:rFonts w:ascii="DFKai-SB" w:eastAsia="DFKai-SB" w:hAnsi="DFKai-SB" w:cs="DFKai-SB" w:hint="eastAsia"/>
            <w:sz w:val="24"/>
          </w:rPr>
          <w:t>為</w:t>
        </w:r>
      </w:ins>
      <w:del w:id="213" w:author="MH" w:date="2022-03-29T04:31:00Z">
        <w:r w:rsidDel="00014288">
          <w:rPr>
            <w:rFonts w:ascii="DFKai-SB" w:eastAsia="DFKai-SB" w:hAnsi="DFKai-SB" w:cs="DFKai-SB" w:hint="eastAsia"/>
            <w:sz w:val="24"/>
          </w:rPr>
          <w:delText>維</w:delText>
        </w:r>
      </w:del>
      <w:r>
        <w:rPr>
          <w:rFonts w:ascii="DFKai-SB" w:eastAsia="DFKai-SB" w:hAnsi="DFKai-SB" w:cs="DFKai-SB"/>
          <w:sz w:val="24"/>
        </w:rPr>
        <w:t>平行光照射的目標，是希望能盡量擴大照明範圍，並使照明盡量均勻。然而在系統架設的初期，</w:t>
      </w:r>
      <w:ins w:id="214" w:author="MH" w:date="2022-03-29T04:32:00Z">
        <w:r w:rsidR="00014288" w:rsidDel="00014288">
          <w:t xml:space="preserve"> </w:t>
        </w:r>
      </w:ins>
      <w:r>
        <w:rPr>
          <w:rFonts w:ascii="Sabon" w:eastAsia="Sabon" w:hAnsi="Sabon" w:cs="Sabon"/>
          <w:sz w:val="24"/>
        </w:rPr>
        <w:t xml:space="preserve">Energetic LDLS </w:t>
      </w:r>
      <w:r>
        <w:rPr>
          <w:rFonts w:ascii="DFKai-SB" w:eastAsia="DFKai-SB" w:hAnsi="DFKai-SB" w:cs="DFKai-SB"/>
          <w:sz w:val="24"/>
        </w:rPr>
        <w:t>的照明存在明顯的上下不均勻現象，如圖</w:t>
      </w:r>
      <w:r>
        <w:rPr>
          <w:rFonts w:ascii="Sabon" w:eastAsia="Sabon" w:hAnsi="Sabon" w:cs="Sabon"/>
          <w:sz w:val="24"/>
        </w:rPr>
        <w:t>13a</w:t>
      </w:r>
      <w:r>
        <w:rPr>
          <w:rFonts w:ascii="DFKai-SB" w:eastAsia="DFKai-SB" w:hAnsi="DFKai-SB" w:cs="DFKai-SB"/>
          <w:sz w:val="24"/>
        </w:rPr>
        <w:t>與圖</w:t>
      </w:r>
      <w:r>
        <w:rPr>
          <w:rFonts w:ascii="Sabon" w:eastAsia="Sabon" w:hAnsi="Sabon" w:cs="Sabon"/>
          <w:sz w:val="24"/>
        </w:rPr>
        <w:t>13b</w:t>
      </w:r>
      <w:r>
        <w:rPr>
          <w:rFonts w:ascii="DFKai-SB" w:eastAsia="DFKai-SB" w:hAnsi="DFKai-SB" w:cs="DFKai-SB"/>
          <w:sz w:val="24"/>
        </w:rPr>
        <w:t>的比較所示，圖</w:t>
      </w:r>
      <w:r>
        <w:rPr>
          <w:rFonts w:ascii="Sabon" w:eastAsia="Sabon" w:hAnsi="Sabon" w:cs="Sabon"/>
          <w:sz w:val="24"/>
        </w:rPr>
        <w:t>13a</w:t>
      </w:r>
      <w:r>
        <w:rPr>
          <w:rFonts w:ascii="DFKai-SB" w:eastAsia="DFKai-SB" w:hAnsi="DFKai-SB" w:cs="DFKai-SB"/>
          <w:sz w:val="24"/>
        </w:rPr>
        <w:t xml:space="preserve">是初期進行光路校正時使用的 </w:t>
      </w:r>
      <w:r>
        <w:rPr>
          <w:rFonts w:ascii="Sabon" w:eastAsia="Sabon" w:hAnsi="Sabon" w:cs="Sabon"/>
          <w:sz w:val="24"/>
        </w:rPr>
        <w:t xml:space="preserve">HL-2000 </w:t>
      </w:r>
      <w:r>
        <w:rPr>
          <w:rFonts w:ascii="DFKai-SB" w:eastAsia="DFKai-SB" w:hAnsi="DFKai-SB" w:cs="DFKai-SB"/>
          <w:sz w:val="24"/>
        </w:rPr>
        <w:t xml:space="preserve">光源照明下的影像，可以看見將同樣的光纖接頭改接 </w:t>
      </w:r>
      <w:r>
        <w:rPr>
          <w:rFonts w:ascii="Sabon" w:eastAsia="Sabon" w:hAnsi="Sabon" w:cs="Sabon"/>
          <w:sz w:val="24"/>
        </w:rPr>
        <w:t xml:space="preserve">Energetic LDLS </w:t>
      </w:r>
      <w:r>
        <w:rPr>
          <w:rFonts w:ascii="DFKai-SB" w:eastAsia="DFKai-SB" w:hAnsi="DFKai-SB" w:cs="DFKai-SB"/>
          <w:sz w:val="24"/>
        </w:rPr>
        <w:t xml:space="preserve">光源後，照明變得非常不均勻。且視野上下幾乎已經超出照明範圍。為了改善照明的範圍，我們首先將原本使用的 </w:t>
      </w:r>
      <w:r>
        <w:rPr>
          <w:rFonts w:ascii="Sabon" w:eastAsia="Sabon" w:hAnsi="Sabon" w:cs="Sabon"/>
          <w:sz w:val="24"/>
        </w:rPr>
        <w:t xml:space="preserve">12.5cm tube lens </w:t>
      </w:r>
      <w:r>
        <w:rPr>
          <w:rFonts w:ascii="DFKai-SB" w:eastAsia="DFKai-SB" w:hAnsi="DFKai-SB" w:cs="DFKai-SB"/>
          <w:sz w:val="24"/>
        </w:rPr>
        <w:t xml:space="preserve">換成現在所使用的 </w:t>
      </w:r>
      <w:r>
        <w:rPr>
          <w:rFonts w:ascii="Sabon" w:eastAsia="Sabon" w:hAnsi="Sabon" w:cs="Sabon"/>
          <w:sz w:val="24"/>
        </w:rPr>
        <w:t>15cm tube lens</w:t>
      </w:r>
      <w:r>
        <w:rPr>
          <w:rFonts w:ascii="DFKai-SB" w:eastAsia="DFKai-SB" w:hAnsi="DFKai-SB" w:cs="DFKai-SB"/>
          <w:sz w:val="24"/>
        </w:rPr>
        <w:t xml:space="preserve">，希望能更集中使用成像中間較亮的部分，不過改善的效果有限，且系統上也沒有空間再裝設焦聚更長的透鏡。為了要進一步改善照明的均勻度，我決定嘗試調整 </w:t>
      </w:r>
      <w:r>
        <w:rPr>
          <w:rFonts w:ascii="Sabon" w:eastAsia="Sabon" w:hAnsi="Sabon" w:cs="Sabon"/>
          <w:sz w:val="24"/>
        </w:rPr>
        <w:t xml:space="preserve">Energetic LDLS </w:t>
      </w:r>
      <w:r>
        <w:rPr>
          <w:rFonts w:ascii="DFKai-SB" w:eastAsia="DFKai-SB" w:hAnsi="DFKai-SB" w:cs="DFKai-SB"/>
          <w:sz w:val="24"/>
        </w:rPr>
        <w:t xml:space="preserve">光源系統內，光線進入光纖的 </w:t>
      </w:r>
      <w:r>
        <w:rPr>
          <w:rFonts w:ascii="Sabon" w:eastAsia="Sabon" w:hAnsi="Sabon" w:cs="Sabon"/>
          <w:sz w:val="24"/>
        </w:rPr>
        <w:t>Coupler(</w:t>
      </w:r>
      <w:r>
        <w:rPr>
          <w:rFonts w:ascii="DFKai-SB" w:eastAsia="DFKai-SB" w:hAnsi="DFKai-SB" w:cs="DFKai-SB"/>
          <w:sz w:val="24"/>
        </w:rPr>
        <w:t>並不在本系統光路中</w:t>
      </w:r>
      <w:r>
        <w:rPr>
          <w:rFonts w:ascii="Sabon" w:eastAsia="Sabon" w:hAnsi="Sabon" w:cs="Sabon"/>
          <w:sz w:val="24"/>
        </w:rPr>
        <w:t>)</w:t>
      </w:r>
      <w:r>
        <w:rPr>
          <w:rFonts w:ascii="DFKai-SB" w:eastAsia="DFKai-SB" w:hAnsi="DFKai-SB" w:cs="DFKai-SB"/>
          <w:sz w:val="24"/>
        </w:rPr>
        <w:t>，以及光線離開光纖，進入本影像系統</w:t>
      </w:r>
    </w:p>
    <w:p w14:paraId="5F70DFCB" w14:textId="77777777" w:rsidR="00541743" w:rsidRDefault="006A0871">
      <w:pPr>
        <w:spacing w:after="275"/>
        <w:ind w:left="425"/>
      </w:pPr>
      <w:commentRangeStart w:id="215"/>
      <w:r>
        <w:rPr>
          <w:noProof/>
          <w:lang w:val="en-MY" w:eastAsia="zh-CN"/>
        </w:rPr>
        <w:drawing>
          <wp:inline distT="0" distB="0" distL="0" distR="0" wp14:anchorId="65C7BFF8" wp14:editId="3B1C8953">
            <wp:extent cx="4859979" cy="3645349"/>
            <wp:effectExtent l="0" t="0" r="0" b="0"/>
            <wp:docPr id="1362" name="Picture 1362"/>
            <wp:cNvGraphicFramePr/>
            <a:graphic xmlns:a="http://schemas.openxmlformats.org/drawingml/2006/main">
              <a:graphicData uri="http://schemas.openxmlformats.org/drawingml/2006/picture">
                <pic:pic xmlns:pic="http://schemas.openxmlformats.org/drawingml/2006/picture">
                  <pic:nvPicPr>
                    <pic:cNvPr id="1362" name="Picture 1362"/>
                    <pic:cNvPicPr/>
                  </pic:nvPicPr>
                  <pic:blipFill>
                    <a:blip r:embed="rId24" cstate="print">
                      <a:extLst>
                        <a:ext uri="{28A0092B-C50C-407E-A947-70E740481C1C}">
                          <a14:useLocalDpi xmlns:a14="http://schemas.microsoft.com/office/drawing/2010/main"/>
                        </a:ext>
                      </a:extLst>
                    </a:blip>
                    <a:stretch>
                      <a:fillRect/>
                    </a:stretch>
                  </pic:blipFill>
                  <pic:spPr>
                    <a:xfrm>
                      <a:off x="0" y="0"/>
                      <a:ext cx="4859979" cy="3645349"/>
                    </a:xfrm>
                    <a:prstGeom prst="rect">
                      <a:avLst/>
                    </a:prstGeom>
                  </pic:spPr>
                </pic:pic>
              </a:graphicData>
            </a:graphic>
          </wp:inline>
        </w:drawing>
      </w:r>
      <w:commentRangeEnd w:id="215"/>
      <w:r w:rsidR="000124CA">
        <w:rPr>
          <w:rStyle w:val="CommentReference"/>
        </w:rPr>
        <w:commentReference w:id="215"/>
      </w:r>
    </w:p>
    <w:p w14:paraId="0846557A" w14:textId="77777777" w:rsidR="00541743" w:rsidRDefault="006A0871">
      <w:pPr>
        <w:spacing w:after="217" w:line="312" w:lineRule="auto"/>
        <w:ind w:left="3062" w:right="172" w:hanging="10"/>
      </w:pPr>
      <w:r>
        <w:rPr>
          <w:rFonts w:ascii="DFKai-SB" w:eastAsia="DFKai-SB" w:hAnsi="DFKai-SB" w:cs="DFKai-SB"/>
          <w:sz w:val="24"/>
        </w:rPr>
        <w:t xml:space="preserve">圖 </w:t>
      </w:r>
      <w:r>
        <w:rPr>
          <w:rFonts w:ascii="Sabon" w:eastAsia="Sabon" w:hAnsi="Sabon" w:cs="Sabon"/>
          <w:sz w:val="24"/>
        </w:rPr>
        <w:t xml:space="preserve">11: </w:t>
      </w:r>
      <w:r>
        <w:rPr>
          <w:rFonts w:ascii="DFKai-SB" w:eastAsia="DFKai-SB" w:hAnsi="DFKai-SB" w:cs="DFKai-SB"/>
          <w:sz w:val="24"/>
        </w:rPr>
        <w:t>微觀系統光路圖</w:t>
      </w:r>
    </w:p>
    <w:p w14:paraId="0D49DDEC" w14:textId="77777777" w:rsidR="00541743" w:rsidRDefault="006A0871">
      <w:pPr>
        <w:spacing w:after="275"/>
      </w:pPr>
      <w:r>
        <w:rPr>
          <w:noProof/>
          <w:lang w:val="en-MY" w:eastAsia="zh-CN"/>
        </w:rPr>
        <w:lastRenderedPageBreak/>
        <w:drawing>
          <wp:inline distT="0" distB="0" distL="0" distR="0" wp14:anchorId="50CD1523" wp14:editId="66B0AD57">
            <wp:extent cx="5400013" cy="4050010"/>
            <wp:effectExtent l="0" t="0" r="0" b="0"/>
            <wp:docPr id="1367" name="Picture 1367"/>
            <wp:cNvGraphicFramePr/>
            <a:graphic xmlns:a="http://schemas.openxmlformats.org/drawingml/2006/main">
              <a:graphicData uri="http://schemas.openxmlformats.org/drawingml/2006/picture">
                <pic:pic xmlns:pic="http://schemas.openxmlformats.org/drawingml/2006/picture">
                  <pic:nvPicPr>
                    <pic:cNvPr id="1367" name="Picture 1367"/>
                    <pic:cNvPicPr/>
                  </pic:nvPicPr>
                  <pic:blipFill>
                    <a:blip r:embed="rId25" cstate="print">
                      <a:extLst>
                        <a:ext uri="{28A0092B-C50C-407E-A947-70E740481C1C}">
                          <a14:useLocalDpi xmlns:a14="http://schemas.microsoft.com/office/drawing/2010/main"/>
                        </a:ext>
                      </a:extLst>
                    </a:blip>
                    <a:stretch>
                      <a:fillRect/>
                    </a:stretch>
                  </pic:blipFill>
                  <pic:spPr>
                    <a:xfrm>
                      <a:off x="0" y="0"/>
                      <a:ext cx="5400013" cy="4050010"/>
                    </a:xfrm>
                    <a:prstGeom prst="rect">
                      <a:avLst/>
                    </a:prstGeom>
                  </pic:spPr>
                </pic:pic>
              </a:graphicData>
            </a:graphic>
          </wp:inline>
        </w:drawing>
      </w:r>
    </w:p>
    <w:p w14:paraId="65D36DD7" w14:textId="77777777" w:rsidR="00541743" w:rsidRDefault="006A0871">
      <w:pPr>
        <w:spacing w:after="4"/>
        <w:ind w:left="2942" w:right="172" w:hanging="10"/>
      </w:pPr>
      <w:r>
        <w:rPr>
          <w:rFonts w:ascii="DFKai-SB" w:eastAsia="DFKai-SB" w:hAnsi="DFKai-SB" w:cs="DFKai-SB"/>
          <w:sz w:val="24"/>
        </w:rPr>
        <w:t xml:space="preserve">圖 </w:t>
      </w:r>
      <w:r>
        <w:rPr>
          <w:rFonts w:ascii="Sabon" w:eastAsia="Sabon" w:hAnsi="Sabon" w:cs="Sabon"/>
          <w:sz w:val="24"/>
        </w:rPr>
        <w:t xml:space="preserve">12: </w:t>
      </w:r>
      <w:r>
        <w:rPr>
          <w:rFonts w:ascii="DFKai-SB" w:eastAsia="DFKai-SB" w:hAnsi="DFKai-SB" w:cs="DFKai-SB"/>
          <w:sz w:val="24"/>
        </w:rPr>
        <w:t>第二階段系統樣貌</w:t>
      </w:r>
    </w:p>
    <w:p w14:paraId="7B29B967" w14:textId="77777777" w:rsidR="00541743" w:rsidRDefault="006A0871">
      <w:pPr>
        <w:spacing w:after="163"/>
        <w:ind w:left="392"/>
      </w:pPr>
      <w:r>
        <w:rPr>
          <w:noProof/>
          <w:lang w:val="en-MY" w:eastAsia="zh-CN"/>
        </w:rPr>
        <mc:AlternateContent>
          <mc:Choice Requires="wpg">
            <w:drawing>
              <wp:inline distT="0" distB="0" distL="0" distR="0" wp14:anchorId="22F6C357" wp14:editId="6FB0A72F">
                <wp:extent cx="4902184" cy="1885083"/>
                <wp:effectExtent l="0" t="0" r="0" b="0"/>
                <wp:docPr id="21877" name="Group 21877"/>
                <wp:cNvGraphicFramePr/>
                <a:graphic xmlns:a="http://schemas.openxmlformats.org/drawingml/2006/main">
                  <a:graphicData uri="http://schemas.microsoft.com/office/word/2010/wordprocessingGroup">
                    <wpg:wgp>
                      <wpg:cNvGrpSpPr/>
                      <wpg:grpSpPr>
                        <a:xfrm>
                          <a:off x="0" y="0"/>
                          <a:ext cx="4902184" cy="1885083"/>
                          <a:chOff x="0" y="0"/>
                          <a:chExt cx="4902184" cy="1885083"/>
                        </a:xfrm>
                      </wpg:grpSpPr>
                      <pic:pic xmlns:pic="http://schemas.openxmlformats.org/drawingml/2006/picture">
                        <pic:nvPicPr>
                          <pic:cNvPr id="1375" name="Picture 1375"/>
                          <pic:cNvPicPr/>
                        </pic:nvPicPr>
                        <pic:blipFill>
                          <a:blip r:embed="rId26" cstate="print">
                            <a:extLst>
                              <a:ext uri="{28A0092B-C50C-407E-A947-70E740481C1C}">
                                <a14:useLocalDpi xmlns:a14="http://schemas.microsoft.com/office/drawing/2010/main"/>
                              </a:ext>
                            </a:extLst>
                          </a:blip>
                          <a:stretch>
                            <a:fillRect/>
                          </a:stretch>
                        </pic:blipFill>
                        <pic:spPr>
                          <a:xfrm>
                            <a:off x="0" y="0"/>
                            <a:ext cx="2429989" cy="1885083"/>
                          </a:xfrm>
                          <a:prstGeom prst="rect">
                            <a:avLst/>
                          </a:prstGeom>
                        </pic:spPr>
                      </pic:pic>
                      <pic:pic xmlns:pic="http://schemas.openxmlformats.org/drawingml/2006/picture">
                        <pic:nvPicPr>
                          <pic:cNvPr id="1378" name="Picture 1378"/>
                          <pic:cNvPicPr/>
                        </pic:nvPicPr>
                        <pic:blipFill>
                          <a:blip r:embed="rId27" cstate="print">
                            <a:extLst>
                              <a:ext uri="{28A0092B-C50C-407E-A947-70E740481C1C}">
                                <a14:useLocalDpi xmlns:a14="http://schemas.microsoft.com/office/drawing/2010/main"/>
                              </a:ext>
                            </a:extLst>
                          </a:blip>
                          <a:stretch>
                            <a:fillRect/>
                          </a:stretch>
                        </pic:blipFill>
                        <pic:spPr>
                          <a:xfrm>
                            <a:off x="2472195" y="11356"/>
                            <a:ext cx="2429990" cy="1873727"/>
                          </a:xfrm>
                          <a:prstGeom prst="rect">
                            <a:avLst/>
                          </a:prstGeom>
                        </pic:spPr>
                      </pic:pic>
                    </wpg:wgp>
                  </a:graphicData>
                </a:graphic>
              </wp:inline>
            </w:drawing>
          </mc:Choice>
          <mc:Fallback xmlns:a="http://schemas.openxmlformats.org/drawingml/2006/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group id="Group 21877" style="width:385.999pt;height:148.432pt;mso-position-horizontal-relative:char;mso-position-vertical-relative:line" coordsize="49021,18850">
                <v:shape id="Picture 1375" style="position:absolute;width:24299;height:18850;left:0;top:0;" filled="f">
                  <v:imagedata r:id="rId28"/>
                </v:shape>
                <v:shape id="Picture 1378" style="position:absolute;width:24299;height:18737;left:24721;top:113;" filled="f">
                  <v:imagedata r:id="rId29"/>
                </v:shape>
              </v:group>
            </w:pict>
          </mc:Fallback>
        </mc:AlternateContent>
      </w:r>
    </w:p>
    <w:p w14:paraId="0ABA9EA1" w14:textId="77777777" w:rsidR="00541743" w:rsidRDefault="006A0871">
      <w:pPr>
        <w:tabs>
          <w:tab w:val="center" w:pos="2305"/>
          <w:tab w:val="center" w:pos="6199"/>
        </w:tabs>
        <w:spacing w:after="342"/>
      </w:pPr>
      <w:r>
        <w:tab/>
      </w:r>
      <w:r>
        <w:rPr>
          <w:rFonts w:ascii="Sabon" w:eastAsia="Sabon" w:hAnsi="Sabon" w:cs="Sabon"/>
        </w:rPr>
        <w:t>(a) HL-2000</w:t>
      </w:r>
      <w:r>
        <w:rPr>
          <w:rFonts w:ascii="Sabon" w:eastAsia="Sabon" w:hAnsi="Sabon" w:cs="Sabon"/>
        </w:rPr>
        <w:tab/>
        <w:t>(b) Energetic LDLS</w:t>
      </w:r>
    </w:p>
    <w:p w14:paraId="346443DB" w14:textId="77777777" w:rsidR="00541743" w:rsidRDefault="006A0871">
      <w:pPr>
        <w:spacing w:after="380" w:line="312" w:lineRule="auto"/>
        <w:ind w:left="-5" w:right="172" w:hanging="10"/>
      </w:pPr>
      <w:r>
        <w:rPr>
          <w:rFonts w:ascii="DFKai-SB" w:eastAsia="DFKai-SB" w:hAnsi="DFKai-SB" w:cs="DFKai-SB"/>
          <w:sz w:val="24"/>
        </w:rPr>
        <w:t xml:space="preserve">圖 </w:t>
      </w:r>
      <w:r>
        <w:rPr>
          <w:rFonts w:ascii="Sabon" w:eastAsia="Sabon" w:hAnsi="Sabon" w:cs="Sabon"/>
          <w:sz w:val="24"/>
        </w:rPr>
        <w:t xml:space="preserve">13: </w:t>
      </w:r>
      <w:r>
        <w:rPr>
          <w:rFonts w:ascii="DFKai-SB" w:eastAsia="DFKai-SB" w:hAnsi="DFKai-SB" w:cs="DFKai-SB"/>
          <w:sz w:val="24"/>
        </w:rPr>
        <w:t>不同白光照明下的高光譜影像均勻程度比較，採用的樣品是一個帶有微結構的矽片。</w:t>
      </w:r>
    </w:p>
    <w:p w14:paraId="058BF956" w14:textId="77777777" w:rsidR="00541743" w:rsidRDefault="006A0871">
      <w:pPr>
        <w:spacing w:after="326" w:line="312" w:lineRule="auto"/>
        <w:ind w:left="-5" w:right="172" w:hanging="10"/>
      </w:pPr>
      <w:r>
        <w:rPr>
          <w:rFonts w:ascii="DFKai-SB" w:eastAsia="DFKai-SB" w:hAnsi="DFKai-SB" w:cs="DFKai-SB"/>
          <w:sz w:val="24"/>
        </w:rPr>
        <w:t xml:space="preserve">的 </w:t>
      </w:r>
      <w:r>
        <w:rPr>
          <w:rFonts w:ascii="Sabon" w:eastAsia="Sabon" w:hAnsi="Sabon" w:cs="Sabon"/>
          <w:sz w:val="24"/>
        </w:rPr>
        <w:t>movable collimator lens</w:t>
      </w:r>
      <w:r>
        <w:rPr>
          <w:rFonts w:ascii="DFKai-SB" w:eastAsia="DFKai-SB" w:hAnsi="DFKai-SB" w:cs="DFKai-SB"/>
          <w:sz w:val="24"/>
        </w:rPr>
        <w:t>。經過多次嘗試後，最終得出三種組態，可以藉此瞭解前述兩個組件對於照明的影響。</w:t>
      </w:r>
    </w:p>
    <w:p w14:paraId="65E9045F" w14:textId="77777777" w:rsidR="00541743" w:rsidRDefault="006A0871">
      <w:pPr>
        <w:pStyle w:val="Heading3"/>
        <w:spacing w:after="296" w:line="259" w:lineRule="auto"/>
        <w:ind w:left="-5"/>
        <w:jc w:val="left"/>
      </w:pPr>
      <w:r>
        <w:rPr>
          <w:rFonts w:ascii="Sabon" w:eastAsia="Sabon" w:hAnsi="Sabon" w:cs="Sabon"/>
          <w:b/>
        </w:rPr>
        <w:lastRenderedPageBreak/>
        <w:t xml:space="preserve">4.4.1 </w:t>
      </w:r>
      <w:r>
        <w:rPr>
          <w:rFonts w:ascii="Microsoft JhengHei" w:eastAsia="Microsoft JhengHei" w:hAnsi="Microsoft JhengHei" w:cs="Microsoft JhengHei"/>
          <w:b/>
        </w:rPr>
        <w:t>最高亮度、匯聚於背焦面</w:t>
      </w:r>
    </w:p>
    <w:p w14:paraId="3759B031" w14:textId="77777777" w:rsidR="00541743" w:rsidRDefault="006A0871">
      <w:pPr>
        <w:spacing w:after="320" w:line="312" w:lineRule="auto"/>
        <w:ind w:left="-5" w:right="172" w:hanging="10"/>
      </w:pPr>
      <w:r>
        <w:rPr>
          <w:rFonts w:ascii="DFKai-SB" w:eastAsia="DFKai-SB" w:hAnsi="DFKai-SB" w:cs="DFKai-SB"/>
          <w:sz w:val="24"/>
        </w:rPr>
        <w:t xml:space="preserve">簡言之，平移調整光線進入光纖的 </w:t>
      </w:r>
      <w:r>
        <w:rPr>
          <w:rFonts w:ascii="Sabon" w:eastAsia="Sabon" w:hAnsi="Sabon" w:cs="Sabon"/>
          <w:sz w:val="24"/>
        </w:rPr>
        <w:t>Coupler</w:t>
      </w:r>
      <w:r>
        <w:rPr>
          <w:rFonts w:ascii="DFKai-SB" w:eastAsia="DFKai-SB" w:hAnsi="DFKai-SB" w:cs="DFKai-SB"/>
          <w:sz w:val="24"/>
        </w:rPr>
        <w:t xml:space="preserve">，會決定 </w:t>
      </w:r>
      <w:r>
        <w:rPr>
          <w:rFonts w:ascii="Sabon" w:eastAsia="Sabon" w:hAnsi="Sabon" w:cs="Sabon"/>
          <w:sz w:val="24"/>
        </w:rPr>
        <w:t xml:space="preserve">LDLS </w:t>
      </w:r>
      <w:r>
        <w:rPr>
          <w:rFonts w:ascii="DFKai-SB" w:eastAsia="DFKai-SB" w:hAnsi="DFKai-SB" w:cs="DFKai-SB"/>
          <w:sz w:val="24"/>
        </w:rPr>
        <w:t xml:space="preserve">的照明光譜中進入光纖的波段。該 </w:t>
      </w:r>
      <w:r>
        <w:rPr>
          <w:rFonts w:ascii="Sabon" w:eastAsia="Sabon" w:hAnsi="Sabon" w:cs="Sabon"/>
          <w:sz w:val="24"/>
        </w:rPr>
        <w:t xml:space="preserve">Coupler </w:t>
      </w:r>
      <w:r>
        <w:rPr>
          <w:rFonts w:ascii="DFKai-SB" w:eastAsia="DFKai-SB" w:hAnsi="DFKai-SB" w:cs="DFKai-SB"/>
          <w:sz w:val="24"/>
        </w:rPr>
        <w:t xml:space="preserve">此處的狀態，是調整至照明亮度最高，也可視為是最寬的頻寬進入光纖的狀態。而光線離開光纖，進入照明系統的 </w:t>
      </w:r>
      <w:r>
        <w:rPr>
          <w:rFonts w:ascii="Sabon" w:eastAsia="Sabon" w:hAnsi="Sabon" w:cs="Sabon"/>
          <w:sz w:val="24"/>
        </w:rPr>
        <w:t>movable collimator lens(</w:t>
      </w:r>
      <w:r>
        <w:rPr>
          <w:rFonts w:ascii="DFKai-SB" w:eastAsia="DFKai-SB" w:hAnsi="DFKai-SB" w:cs="DFKai-SB"/>
          <w:sz w:val="24"/>
        </w:rPr>
        <w:t>即是一個可前後調整的透鏡</w:t>
      </w:r>
      <w:r>
        <w:rPr>
          <w:rFonts w:ascii="Sabon" w:eastAsia="Sabon" w:hAnsi="Sabon" w:cs="Sabon"/>
          <w:sz w:val="24"/>
        </w:rPr>
        <w:t>)</w:t>
      </w:r>
      <w:r>
        <w:rPr>
          <w:rFonts w:ascii="DFKai-SB" w:eastAsia="DFKai-SB" w:hAnsi="DFKai-SB" w:cs="DFKai-SB"/>
          <w:sz w:val="24"/>
        </w:rPr>
        <w:t>，則會決定照明光源在影像系統內的何處匯聚。在此是調整至會剛好使照明光源正好匯聚在顯微物鏡背焦面的位置，使打在樣品上的光線為平行光。在此設定下，掃描所得的影像如圖</w:t>
      </w:r>
      <w:r>
        <w:rPr>
          <w:rFonts w:ascii="Sabon" w:eastAsia="Sabon" w:hAnsi="Sabon" w:cs="Sabon"/>
          <w:sz w:val="24"/>
        </w:rPr>
        <w:t>14a</w:t>
      </w:r>
      <w:r>
        <w:rPr>
          <w:rFonts w:ascii="DFKai-SB" w:eastAsia="DFKai-SB" w:hAnsi="DFKai-SB" w:cs="DFKai-SB"/>
          <w:sz w:val="24"/>
        </w:rPr>
        <w:t>，可以看到影像上下明顯較暗，表示照明範圍還不夠大。從圖</w:t>
      </w:r>
      <w:r>
        <w:rPr>
          <w:rFonts w:ascii="Sabon" w:eastAsia="Sabon" w:hAnsi="Sabon" w:cs="Sabon"/>
          <w:sz w:val="24"/>
        </w:rPr>
        <w:t>14b</w:t>
      </w:r>
      <w:r>
        <w:rPr>
          <w:rFonts w:ascii="DFKai-SB" w:eastAsia="DFKai-SB" w:hAnsi="DFKai-SB" w:cs="DFKai-SB"/>
          <w:sz w:val="24"/>
        </w:rPr>
        <w:t xml:space="preserve">的彩色 </w:t>
      </w:r>
      <w:r>
        <w:rPr>
          <w:rFonts w:ascii="Sabon" w:eastAsia="Sabon" w:hAnsi="Sabon" w:cs="Sabon"/>
          <w:sz w:val="24"/>
        </w:rPr>
        <w:t xml:space="preserve">OM </w:t>
      </w:r>
      <w:r>
        <w:rPr>
          <w:rFonts w:ascii="DFKai-SB" w:eastAsia="DFKai-SB" w:hAnsi="DFKai-SB" w:cs="DFKai-SB"/>
          <w:sz w:val="24"/>
        </w:rPr>
        <w:t xml:space="preserve">影像可以看到，照明光源有類似色相差的情形出現，照明光源的影像不完整，且顏色也有分布偏移的情形 </w:t>
      </w:r>
      <w:r>
        <w:rPr>
          <w:rFonts w:ascii="Sabon" w:eastAsia="Sabon" w:hAnsi="Sabon" w:cs="Sabon"/>
          <w:sz w:val="24"/>
        </w:rPr>
        <w:t>(</w:t>
      </w:r>
      <w:r>
        <w:rPr>
          <w:rFonts w:ascii="DFKai-SB" w:eastAsia="DFKai-SB" w:hAnsi="DFKai-SB" w:cs="DFKai-SB"/>
          <w:sz w:val="24"/>
        </w:rPr>
        <w:t>左側偏藍，右側偏黃</w:t>
      </w:r>
      <w:r>
        <w:rPr>
          <w:rFonts w:ascii="Sabon" w:eastAsia="Sabon" w:hAnsi="Sabon" w:cs="Sabon"/>
          <w:sz w:val="24"/>
        </w:rPr>
        <w:t>)</w:t>
      </w:r>
      <w:r>
        <w:rPr>
          <w:rFonts w:ascii="DFKai-SB" w:eastAsia="DFKai-SB" w:hAnsi="DFKai-SB" w:cs="DFKai-SB"/>
          <w:sz w:val="24"/>
        </w:rPr>
        <w:t>。不過整體的照明尚算均勻，沒有明顯的干擾圖樣或紋路出現。</w:t>
      </w:r>
    </w:p>
    <w:p w14:paraId="06C90F10" w14:textId="77777777" w:rsidR="00541743" w:rsidRDefault="006A0871">
      <w:pPr>
        <w:pStyle w:val="Heading3"/>
        <w:spacing w:after="296" w:line="259" w:lineRule="auto"/>
        <w:ind w:left="-5"/>
        <w:jc w:val="left"/>
      </w:pPr>
      <w:r>
        <w:rPr>
          <w:rFonts w:ascii="Sabon" w:eastAsia="Sabon" w:hAnsi="Sabon" w:cs="Sabon"/>
          <w:b/>
        </w:rPr>
        <w:t xml:space="preserve">4.4.2 </w:t>
      </w:r>
      <w:r>
        <w:rPr>
          <w:rFonts w:ascii="Microsoft JhengHei" w:eastAsia="Microsoft JhengHei" w:hAnsi="Microsoft JhengHei" w:cs="Microsoft JhengHei"/>
          <w:b/>
        </w:rPr>
        <w:t>最高亮度、不匯聚於背焦面</w:t>
      </w:r>
    </w:p>
    <w:p w14:paraId="6A538252" w14:textId="77777777" w:rsidR="00541743" w:rsidRDefault="006A0871">
      <w:pPr>
        <w:spacing w:after="4" w:line="312" w:lineRule="auto"/>
        <w:ind w:left="-5" w:right="172" w:hanging="10"/>
      </w:pPr>
      <w:r>
        <w:rPr>
          <w:rFonts w:ascii="DFKai-SB" w:eastAsia="DFKai-SB" w:hAnsi="DFKai-SB" w:cs="DFKai-SB"/>
          <w:sz w:val="24"/>
        </w:rPr>
        <w:t xml:space="preserve">從前述的設定開始做調整，若將 </w:t>
      </w:r>
      <w:r>
        <w:rPr>
          <w:rFonts w:ascii="Sabon" w:eastAsia="Sabon" w:hAnsi="Sabon" w:cs="Sabon"/>
          <w:sz w:val="24"/>
        </w:rPr>
        <w:t xml:space="preserve">Collimator </w:t>
      </w:r>
      <w:r>
        <w:rPr>
          <w:rFonts w:ascii="DFKai-SB" w:eastAsia="DFKai-SB" w:hAnsi="DFKai-SB" w:cs="DFKai-SB"/>
          <w:sz w:val="24"/>
        </w:rPr>
        <w:t>稍微調動，使光源不要匯聚在顯微物鏡的背焦面上，可以把照明的範圍再做擴大，並完整的照滿整個物鏡視野，如圖</w:t>
      </w:r>
      <w:r>
        <w:rPr>
          <w:rFonts w:ascii="Sabon" w:eastAsia="Sabon" w:hAnsi="Sabon" w:cs="Sabon"/>
          <w:sz w:val="24"/>
        </w:rPr>
        <w:t>15a</w:t>
      </w:r>
      <w:r>
        <w:rPr>
          <w:rFonts w:ascii="DFKai-SB" w:eastAsia="DFKai-SB" w:hAnsi="DFKai-SB" w:cs="DFKai-SB"/>
          <w:sz w:val="24"/>
        </w:rPr>
        <w:t>所示，影像不再有上下明顯的暗帶。在圖</w:t>
      </w:r>
      <w:r>
        <w:rPr>
          <w:rFonts w:ascii="Sabon" w:eastAsia="Sabon" w:hAnsi="Sabon" w:cs="Sabon"/>
          <w:sz w:val="24"/>
        </w:rPr>
        <w:t>15b</w:t>
      </w:r>
      <w:r>
        <w:rPr>
          <w:rFonts w:ascii="DFKai-SB" w:eastAsia="DFKai-SB" w:hAnsi="DFKai-SB" w:cs="DFKai-SB"/>
          <w:sz w:val="24"/>
        </w:rPr>
        <w:t xml:space="preserve">的 </w:t>
      </w:r>
      <w:r>
        <w:rPr>
          <w:rFonts w:ascii="Sabon" w:eastAsia="Sabon" w:hAnsi="Sabon" w:cs="Sabon"/>
          <w:sz w:val="24"/>
        </w:rPr>
        <w:t xml:space="preserve">OM </w:t>
      </w:r>
      <w:r>
        <w:rPr>
          <w:rFonts w:ascii="DFKai-SB" w:eastAsia="DFKai-SB" w:hAnsi="DFKai-SB" w:cs="DFKai-SB"/>
          <w:sz w:val="24"/>
        </w:rPr>
        <w:t>影像中可以看到，由於光線並未匯聚於物鏡的背焦面，打在樣品上的光線並非平行光，因此容易產生干擾的照明圖樣。以該螢光片樣品為例，由於螢光片半透明且具有厚度，不平行的光線穿過螢光片後，經反射後會產生不均勻的照明圖樣。</w:t>
      </w:r>
    </w:p>
    <w:p w14:paraId="20BB75C2" w14:textId="77777777" w:rsidR="00541743" w:rsidRDefault="006A0871">
      <w:pPr>
        <w:spacing w:after="193"/>
        <w:ind w:left="392"/>
      </w:pPr>
      <w:r>
        <w:rPr>
          <w:noProof/>
          <w:lang w:val="en-MY" w:eastAsia="zh-CN"/>
        </w:rPr>
        <mc:AlternateContent>
          <mc:Choice Requires="wpg">
            <w:drawing>
              <wp:inline distT="0" distB="0" distL="0" distR="0" wp14:anchorId="670ABA52" wp14:editId="219ACC8F">
                <wp:extent cx="4902184" cy="2434745"/>
                <wp:effectExtent l="0" t="0" r="0" b="0"/>
                <wp:docPr id="25260" name="Group 25260"/>
                <wp:cNvGraphicFramePr/>
                <a:graphic xmlns:a="http://schemas.openxmlformats.org/drawingml/2006/main">
                  <a:graphicData uri="http://schemas.microsoft.com/office/word/2010/wordprocessingGroup">
                    <wpg:wgp>
                      <wpg:cNvGrpSpPr/>
                      <wpg:grpSpPr>
                        <a:xfrm>
                          <a:off x="0" y="0"/>
                          <a:ext cx="4902184" cy="2434745"/>
                          <a:chOff x="0" y="0"/>
                          <a:chExt cx="4902184" cy="2434745"/>
                        </a:xfrm>
                      </wpg:grpSpPr>
                      <pic:pic xmlns:pic="http://schemas.openxmlformats.org/drawingml/2006/picture">
                        <pic:nvPicPr>
                          <pic:cNvPr id="1457" name="Picture 1457"/>
                          <pic:cNvPicPr/>
                        </pic:nvPicPr>
                        <pic:blipFill>
                          <a:blip r:embed="rId30"/>
                          <a:stretch>
                            <a:fillRect/>
                          </a:stretch>
                        </pic:blipFill>
                        <pic:spPr>
                          <a:xfrm>
                            <a:off x="0" y="0"/>
                            <a:ext cx="2429989" cy="2434745"/>
                          </a:xfrm>
                          <a:prstGeom prst="rect">
                            <a:avLst/>
                          </a:prstGeom>
                        </pic:spPr>
                      </pic:pic>
                      <pic:pic xmlns:pic="http://schemas.openxmlformats.org/drawingml/2006/picture">
                        <pic:nvPicPr>
                          <pic:cNvPr id="1462" name="Picture 1462"/>
                          <pic:cNvPicPr/>
                        </pic:nvPicPr>
                        <pic:blipFill>
                          <a:blip r:embed="rId31" cstate="print">
                            <a:extLst>
                              <a:ext uri="{28A0092B-C50C-407E-A947-70E740481C1C}">
                                <a14:useLocalDpi xmlns:a14="http://schemas.microsoft.com/office/drawing/2010/main"/>
                              </a:ext>
                            </a:extLst>
                          </a:blip>
                          <a:stretch>
                            <a:fillRect/>
                          </a:stretch>
                        </pic:blipFill>
                        <pic:spPr>
                          <a:xfrm>
                            <a:off x="2472195" y="4755"/>
                            <a:ext cx="2429990" cy="2429990"/>
                          </a:xfrm>
                          <a:prstGeom prst="rect">
                            <a:avLst/>
                          </a:prstGeom>
                        </pic:spPr>
                      </pic:pic>
                    </wpg:wgp>
                  </a:graphicData>
                </a:graphic>
              </wp:inline>
            </w:drawing>
          </mc:Choice>
          <mc:Fallback xmlns:a="http://schemas.openxmlformats.org/drawingml/2006/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group id="Group 25260" style="width:385.999pt;height:191.712pt;mso-position-horizontal-relative:char;mso-position-vertical-relative:line" coordsize="49021,24347">
                <v:shape id="Picture 1457" style="position:absolute;width:24299;height:24347;left:0;top:0;" filled="f">
                  <v:imagedata r:id="rId32"/>
                </v:shape>
                <v:shape id="Picture 1462" style="position:absolute;width:24299;height:24299;left:24721;top:47;" filled="f">
                  <v:imagedata r:id="rId33"/>
                </v:shape>
              </v:group>
            </w:pict>
          </mc:Fallback>
        </mc:AlternateContent>
      </w:r>
    </w:p>
    <w:p w14:paraId="52A15184" w14:textId="77777777" w:rsidR="00541743" w:rsidRDefault="006A0871">
      <w:pPr>
        <w:tabs>
          <w:tab w:val="center" w:pos="2305"/>
          <w:tab w:val="center" w:pos="6199"/>
        </w:tabs>
        <w:spacing w:after="68"/>
      </w:pPr>
      <w:r>
        <w:tab/>
      </w:r>
      <w:r>
        <w:rPr>
          <w:rFonts w:ascii="Sabon" w:eastAsia="Sabon" w:hAnsi="Sabon" w:cs="Sabon"/>
        </w:rPr>
        <w:t xml:space="preserve">(a) </w:t>
      </w:r>
      <w:r>
        <w:rPr>
          <w:rFonts w:ascii="DFKai-SB" w:eastAsia="DFKai-SB" w:hAnsi="DFKai-SB" w:cs="DFKai-SB"/>
        </w:rPr>
        <w:t>高光譜掃描影像，全像素平均強度</w:t>
      </w:r>
      <w:r>
        <w:rPr>
          <w:rFonts w:ascii="DFKai-SB" w:eastAsia="DFKai-SB" w:hAnsi="DFKai-SB" w:cs="DFKai-SB"/>
        </w:rPr>
        <w:tab/>
      </w:r>
      <w:r>
        <w:rPr>
          <w:rFonts w:ascii="Sabon" w:eastAsia="Sabon" w:hAnsi="Sabon" w:cs="Sabon"/>
        </w:rPr>
        <w:t xml:space="preserve">(b) OM </w:t>
      </w:r>
      <w:r>
        <w:rPr>
          <w:rFonts w:ascii="DFKai-SB" w:eastAsia="DFKai-SB" w:hAnsi="DFKai-SB" w:cs="DFKai-SB"/>
        </w:rPr>
        <w:t>影像</w:t>
      </w:r>
    </w:p>
    <w:p w14:paraId="11C11E15" w14:textId="77777777" w:rsidR="00541743" w:rsidRDefault="006A0871">
      <w:pPr>
        <w:spacing w:after="337"/>
        <w:ind w:left="387" w:right="1507" w:hanging="10"/>
      </w:pPr>
      <w:r>
        <w:rPr>
          <w:rFonts w:ascii="Sabon" w:eastAsia="Sabon" w:hAnsi="Sabon" w:cs="Sabon"/>
        </w:rPr>
        <w:t>3911</w:t>
      </w:r>
    </w:p>
    <w:p w14:paraId="38ABB909" w14:textId="77777777" w:rsidR="00541743" w:rsidRDefault="006A0871">
      <w:pPr>
        <w:spacing w:after="1642" w:line="265" w:lineRule="auto"/>
        <w:ind w:left="10" w:right="2386" w:hanging="10"/>
        <w:jc w:val="right"/>
      </w:pPr>
      <w:r>
        <w:rPr>
          <w:rFonts w:ascii="DFKai-SB" w:eastAsia="DFKai-SB" w:hAnsi="DFKai-SB" w:cs="DFKai-SB"/>
          <w:sz w:val="24"/>
        </w:rPr>
        <w:t xml:space="preserve">圖 </w:t>
      </w:r>
      <w:r>
        <w:rPr>
          <w:rFonts w:ascii="Sabon" w:eastAsia="Sabon" w:hAnsi="Sabon" w:cs="Sabon"/>
          <w:sz w:val="24"/>
        </w:rPr>
        <w:t xml:space="preserve">14: </w:t>
      </w:r>
      <w:r>
        <w:rPr>
          <w:rFonts w:ascii="DFKai-SB" w:eastAsia="DFKai-SB" w:hAnsi="DFKai-SB" w:cs="DFKai-SB"/>
          <w:sz w:val="24"/>
        </w:rPr>
        <w:t>最高亮度、匯聚於背焦面的照明情形</w:t>
      </w:r>
    </w:p>
    <w:p w14:paraId="2EE66AF5" w14:textId="77777777" w:rsidR="00541743" w:rsidRDefault="006A0871">
      <w:pPr>
        <w:spacing w:after="193"/>
        <w:ind w:left="392"/>
      </w:pPr>
      <w:r>
        <w:rPr>
          <w:noProof/>
          <w:lang w:val="en-MY" w:eastAsia="zh-CN"/>
        </w:rPr>
        <w:lastRenderedPageBreak/>
        <mc:AlternateContent>
          <mc:Choice Requires="wpg">
            <w:drawing>
              <wp:inline distT="0" distB="0" distL="0" distR="0" wp14:anchorId="4AA64B96" wp14:editId="68AE97D3">
                <wp:extent cx="4902184" cy="2429990"/>
                <wp:effectExtent l="0" t="0" r="0" b="0"/>
                <wp:docPr id="25261" name="Group 25261"/>
                <wp:cNvGraphicFramePr/>
                <a:graphic xmlns:a="http://schemas.openxmlformats.org/drawingml/2006/main">
                  <a:graphicData uri="http://schemas.microsoft.com/office/word/2010/wordprocessingGroup">
                    <wpg:wgp>
                      <wpg:cNvGrpSpPr/>
                      <wpg:grpSpPr>
                        <a:xfrm>
                          <a:off x="0" y="0"/>
                          <a:ext cx="4902184" cy="2429990"/>
                          <a:chOff x="0" y="0"/>
                          <a:chExt cx="4902184" cy="2429990"/>
                        </a:xfrm>
                      </wpg:grpSpPr>
                      <pic:pic xmlns:pic="http://schemas.openxmlformats.org/drawingml/2006/picture">
                        <pic:nvPicPr>
                          <pic:cNvPr id="1469" name="Picture 1469"/>
                          <pic:cNvPicPr/>
                        </pic:nvPicPr>
                        <pic:blipFill>
                          <a:blip r:embed="rId34"/>
                          <a:stretch>
                            <a:fillRect/>
                          </a:stretch>
                        </pic:blipFill>
                        <pic:spPr>
                          <a:xfrm>
                            <a:off x="0" y="4737"/>
                            <a:ext cx="2429989" cy="2425253"/>
                          </a:xfrm>
                          <a:prstGeom prst="rect">
                            <a:avLst/>
                          </a:prstGeom>
                        </pic:spPr>
                      </pic:pic>
                      <pic:pic xmlns:pic="http://schemas.openxmlformats.org/drawingml/2006/picture">
                        <pic:nvPicPr>
                          <pic:cNvPr id="1474" name="Picture 1474"/>
                          <pic:cNvPicPr/>
                        </pic:nvPicPr>
                        <pic:blipFill>
                          <a:blip r:embed="rId35" cstate="print">
                            <a:extLst>
                              <a:ext uri="{28A0092B-C50C-407E-A947-70E740481C1C}">
                                <a14:useLocalDpi xmlns:a14="http://schemas.microsoft.com/office/drawing/2010/main"/>
                              </a:ext>
                            </a:extLst>
                          </a:blip>
                          <a:stretch>
                            <a:fillRect/>
                          </a:stretch>
                        </pic:blipFill>
                        <pic:spPr>
                          <a:xfrm>
                            <a:off x="2472195" y="0"/>
                            <a:ext cx="2429990" cy="2429990"/>
                          </a:xfrm>
                          <a:prstGeom prst="rect">
                            <a:avLst/>
                          </a:prstGeom>
                        </pic:spPr>
                      </pic:pic>
                    </wpg:wgp>
                  </a:graphicData>
                </a:graphic>
              </wp:inline>
            </w:drawing>
          </mc:Choice>
          <mc:Fallback xmlns:a="http://schemas.openxmlformats.org/drawingml/2006/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group id="Group 25261" style="width:385.999pt;height:191.338pt;mso-position-horizontal-relative:char;mso-position-vertical-relative:line" coordsize="49021,24299">
                <v:shape id="Picture 1469" style="position:absolute;width:24299;height:24252;left:0;top:47;" filled="f">
                  <v:imagedata r:id="rId36"/>
                </v:shape>
                <v:shape id="Picture 1474" style="position:absolute;width:24299;height:24299;left:24721;top:0;" filled="f">
                  <v:imagedata r:id="rId37"/>
                </v:shape>
              </v:group>
            </w:pict>
          </mc:Fallback>
        </mc:AlternateContent>
      </w:r>
    </w:p>
    <w:p w14:paraId="58A206EE" w14:textId="77777777" w:rsidR="00541743" w:rsidRDefault="006A0871">
      <w:pPr>
        <w:tabs>
          <w:tab w:val="center" w:pos="2305"/>
          <w:tab w:val="center" w:pos="6199"/>
        </w:tabs>
        <w:spacing w:after="68"/>
      </w:pPr>
      <w:r>
        <w:tab/>
      </w:r>
      <w:r>
        <w:rPr>
          <w:rFonts w:ascii="Sabon" w:eastAsia="Sabon" w:hAnsi="Sabon" w:cs="Sabon"/>
        </w:rPr>
        <w:t xml:space="preserve">(a) </w:t>
      </w:r>
      <w:r>
        <w:rPr>
          <w:rFonts w:ascii="DFKai-SB" w:eastAsia="DFKai-SB" w:hAnsi="DFKai-SB" w:cs="DFKai-SB"/>
        </w:rPr>
        <w:t>高光譜掃描影像，全像素平均強度</w:t>
      </w:r>
      <w:r>
        <w:rPr>
          <w:rFonts w:ascii="DFKai-SB" w:eastAsia="DFKai-SB" w:hAnsi="DFKai-SB" w:cs="DFKai-SB"/>
        </w:rPr>
        <w:tab/>
      </w:r>
      <w:r>
        <w:rPr>
          <w:rFonts w:ascii="Sabon" w:eastAsia="Sabon" w:hAnsi="Sabon" w:cs="Sabon"/>
        </w:rPr>
        <w:t xml:space="preserve">(b) OM </w:t>
      </w:r>
      <w:r>
        <w:rPr>
          <w:rFonts w:ascii="DFKai-SB" w:eastAsia="DFKai-SB" w:hAnsi="DFKai-SB" w:cs="DFKai-SB"/>
        </w:rPr>
        <w:t>影像</w:t>
      </w:r>
    </w:p>
    <w:p w14:paraId="5AF0AEB4" w14:textId="77777777" w:rsidR="00541743" w:rsidRDefault="006A0871">
      <w:pPr>
        <w:spacing w:after="337"/>
        <w:ind w:left="387" w:right="1507" w:hanging="10"/>
      </w:pPr>
      <w:r>
        <w:rPr>
          <w:rFonts w:ascii="Sabon" w:eastAsia="Sabon" w:hAnsi="Sabon" w:cs="Sabon"/>
        </w:rPr>
        <w:t>2719</w:t>
      </w:r>
    </w:p>
    <w:p w14:paraId="5E6B0BDA" w14:textId="77777777" w:rsidR="00541743" w:rsidRDefault="006A0871">
      <w:pPr>
        <w:spacing w:after="1642" w:line="265" w:lineRule="auto"/>
        <w:ind w:left="10" w:right="2252" w:hanging="10"/>
        <w:jc w:val="right"/>
      </w:pPr>
      <w:r>
        <w:rPr>
          <w:rFonts w:ascii="DFKai-SB" w:eastAsia="DFKai-SB" w:hAnsi="DFKai-SB" w:cs="DFKai-SB"/>
          <w:sz w:val="24"/>
        </w:rPr>
        <w:t xml:space="preserve">圖 </w:t>
      </w:r>
      <w:r>
        <w:rPr>
          <w:rFonts w:ascii="Sabon" w:eastAsia="Sabon" w:hAnsi="Sabon" w:cs="Sabon"/>
          <w:sz w:val="24"/>
        </w:rPr>
        <w:t xml:space="preserve">15: </w:t>
      </w:r>
      <w:r>
        <w:rPr>
          <w:rFonts w:ascii="DFKai-SB" w:eastAsia="DFKai-SB" w:hAnsi="DFKai-SB" w:cs="DFKai-SB"/>
          <w:sz w:val="24"/>
        </w:rPr>
        <w:t>最高亮度、不匯聚於背焦面的照明情形</w:t>
      </w:r>
    </w:p>
    <w:p w14:paraId="4BB28994" w14:textId="77777777" w:rsidR="00541743" w:rsidRDefault="006A0871">
      <w:pPr>
        <w:spacing w:after="193"/>
        <w:ind w:left="392"/>
      </w:pPr>
      <w:r>
        <w:rPr>
          <w:noProof/>
          <w:lang w:val="en-MY" w:eastAsia="zh-CN"/>
        </w:rPr>
        <mc:AlternateContent>
          <mc:Choice Requires="wpg">
            <w:drawing>
              <wp:inline distT="0" distB="0" distL="0" distR="0" wp14:anchorId="0D036DCB" wp14:editId="5797CD0D">
                <wp:extent cx="4902184" cy="2429990"/>
                <wp:effectExtent l="0" t="0" r="0" b="0"/>
                <wp:docPr id="25506" name="Group 25506"/>
                <wp:cNvGraphicFramePr/>
                <a:graphic xmlns:a="http://schemas.openxmlformats.org/drawingml/2006/main">
                  <a:graphicData uri="http://schemas.microsoft.com/office/word/2010/wordprocessingGroup">
                    <wpg:wgp>
                      <wpg:cNvGrpSpPr/>
                      <wpg:grpSpPr>
                        <a:xfrm>
                          <a:off x="0" y="0"/>
                          <a:ext cx="4902184" cy="2429990"/>
                          <a:chOff x="0" y="0"/>
                          <a:chExt cx="4902184" cy="2429990"/>
                        </a:xfrm>
                      </wpg:grpSpPr>
                      <pic:pic xmlns:pic="http://schemas.openxmlformats.org/drawingml/2006/picture">
                        <pic:nvPicPr>
                          <pic:cNvPr id="1494" name="Picture 1494"/>
                          <pic:cNvPicPr/>
                        </pic:nvPicPr>
                        <pic:blipFill>
                          <a:blip r:embed="rId38"/>
                          <a:stretch>
                            <a:fillRect/>
                          </a:stretch>
                        </pic:blipFill>
                        <pic:spPr>
                          <a:xfrm>
                            <a:off x="0" y="0"/>
                            <a:ext cx="2429989" cy="2429990"/>
                          </a:xfrm>
                          <a:prstGeom prst="rect">
                            <a:avLst/>
                          </a:prstGeom>
                        </pic:spPr>
                      </pic:pic>
                      <pic:pic xmlns:pic="http://schemas.openxmlformats.org/drawingml/2006/picture">
                        <pic:nvPicPr>
                          <pic:cNvPr id="1499" name="Picture 1499"/>
                          <pic:cNvPicPr/>
                        </pic:nvPicPr>
                        <pic:blipFill>
                          <a:blip r:embed="rId39" cstate="print">
                            <a:extLst>
                              <a:ext uri="{28A0092B-C50C-407E-A947-70E740481C1C}">
                                <a14:useLocalDpi xmlns:a14="http://schemas.microsoft.com/office/drawing/2010/main"/>
                              </a:ext>
                            </a:extLst>
                          </a:blip>
                          <a:stretch>
                            <a:fillRect/>
                          </a:stretch>
                        </pic:blipFill>
                        <pic:spPr>
                          <a:xfrm>
                            <a:off x="2472195" y="0"/>
                            <a:ext cx="2429990" cy="2429990"/>
                          </a:xfrm>
                          <a:prstGeom prst="rect">
                            <a:avLst/>
                          </a:prstGeom>
                        </pic:spPr>
                      </pic:pic>
                    </wpg:wgp>
                  </a:graphicData>
                </a:graphic>
              </wp:inline>
            </w:drawing>
          </mc:Choice>
          <mc:Fallback xmlns:a="http://schemas.openxmlformats.org/drawingml/2006/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group id="Group 25506" style="width:385.999pt;height:191.338pt;mso-position-horizontal-relative:char;mso-position-vertical-relative:line" coordsize="49021,24299">
                <v:shape id="Picture 1494" style="position:absolute;width:24299;height:24299;left:0;top:0;" filled="f">
                  <v:imagedata r:id="rId40"/>
                </v:shape>
                <v:shape id="Picture 1499" style="position:absolute;width:24299;height:24299;left:24721;top:0;" filled="f">
                  <v:imagedata r:id="rId41"/>
                </v:shape>
              </v:group>
            </w:pict>
          </mc:Fallback>
        </mc:AlternateContent>
      </w:r>
    </w:p>
    <w:p w14:paraId="1B54D560" w14:textId="77777777" w:rsidR="00541743" w:rsidRDefault="006A0871">
      <w:pPr>
        <w:tabs>
          <w:tab w:val="center" w:pos="6199"/>
        </w:tabs>
        <w:spacing w:after="68"/>
      </w:pPr>
      <w:r>
        <w:rPr>
          <w:rFonts w:ascii="Sabon" w:eastAsia="Sabon" w:hAnsi="Sabon" w:cs="Sabon"/>
        </w:rPr>
        <w:t xml:space="preserve">(a) </w:t>
      </w:r>
      <w:r>
        <w:rPr>
          <w:rFonts w:ascii="DFKai-SB" w:eastAsia="DFKai-SB" w:hAnsi="DFKai-SB" w:cs="DFKai-SB"/>
        </w:rPr>
        <w:t>高光譜掃描影像，全像素平均強度</w:t>
      </w:r>
      <w:r>
        <w:rPr>
          <w:rFonts w:ascii="DFKai-SB" w:eastAsia="DFKai-SB" w:hAnsi="DFKai-SB" w:cs="DFKai-SB"/>
        </w:rPr>
        <w:tab/>
      </w:r>
      <w:r>
        <w:rPr>
          <w:rFonts w:ascii="Sabon" w:eastAsia="Sabon" w:hAnsi="Sabon" w:cs="Sabon"/>
        </w:rPr>
        <w:t xml:space="preserve">(b) OM </w:t>
      </w:r>
      <w:r>
        <w:rPr>
          <w:rFonts w:ascii="DFKai-SB" w:eastAsia="DFKai-SB" w:hAnsi="DFKai-SB" w:cs="DFKai-SB"/>
        </w:rPr>
        <w:t>影像</w:t>
      </w:r>
    </w:p>
    <w:p w14:paraId="208A78DA" w14:textId="77777777" w:rsidR="00541743" w:rsidRDefault="006A0871">
      <w:pPr>
        <w:spacing w:after="337"/>
        <w:ind w:left="387" w:right="1507" w:hanging="10"/>
      </w:pPr>
      <w:r>
        <w:rPr>
          <w:rFonts w:ascii="Sabon" w:eastAsia="Sabon" w:hAnsi="Sabon" w:cs="Sabon"/>
        </w:rPr>
        <w:t>911</w:t>
      </w:r>
    </w:p>
    <w:p w14:paraId="7B4B06C7" w14:textId="77777777" w:rsidR="00541743" w:rsidRDefault="006A0871">
      <w:pPr>
        <w:pStyle w:val="Heading3"/>
        <w:spacing w:after="461"/>
        <w:ind w:right="410"/>
      </w:pPr>
      <w:r>
        <w:lastRenderedPageBreak/>
        <w:t xml:space="preserve">圖 </w:t>
      </w:r>
      <w:r>
        <w:rPr>
          <w:rFonts w:ascii="Sabon" w:eastAsia="Sabon" w:hAnsi="Sabon" w:cs="Sabon"/>
        </w:rPr>
        <w:t xml:space="preserve">16: </w:t>
      </w:r>
      <w:r>
        <w:t>較低亮度、匯聚於背焦面的照明情形</w:t>
      </w:r>
    </w:p>
    <w:p w14:paraId="084FFA5B" w14:textId="77777777" w:rsidR="00541743" w:rsidRDefault="006A0871">
      <w:pPr>
        <w:pStyle w:val="Heading4"/>
        <w:spacing w:after="296"/>
        <w:ind w:left="-5"/>
      </w:pPr>
      <w:r>
        <w:t xml:space="preserve">4.4.3 </w:t>
      </w:r>
      <w:r>
        <w:rPr>
          <w:rFonts w:ascii="Microsoft JhengHei" w:eastAsia="Microsoft JhengHei" w:hAnsi="Microsoft JhengHei" w:cs="Microsoft JhengHei"/>
        </w:rPr>
        <w:t>較低亮度、匯聚於背焦面</w:t>
      </w:r>
    </w:p>
    <w:p w14:paraId="7F44247C" w14:textId="5A604616" w:rsidR="00541743" w:rsidRDefault="006A0871">
      <w:pPr>
        <w:spacing w:after="5" w:line="325" w:lineRule="auto"/>
        <w:ind w:left="-5" w:right="396" w:hanging="10"/>
        <w:jc w:val="both"/>
      </w:pPr>
      <w:r>
        <w:rPr>
          <w:rFonts w:ascii="DFKai-SB" w:eastAsia="DFKai-SB" w:hAnsi="DFKai-SB" w:cs="DFKai-SB"/>
          <w:sz w:val="24"/>
        </w:rPr>
        <w:t xml:space="preserve">為了避免上一個設定方式明顯的干擾紋路，我重新調整 </w:t>
      </w:r>
      <w:del w:id="216" w:author="MH" w:date="2022-03-29T04:39:00Z">
        <w:r w:rsidDel="00DE7818">
          <w:rPr>
            <w:rFonts w:ascii="Sabon" w:eastAsia="Sabon" w:hAnsi="Sabon" w:cs="Sabon"/>
            <w:sz w:val="24"/>
          </w:rPr>
          <w:delText>Coliimator</w:delText>
        </w:r>
      </w:del>
      <w:ins w:id="217" w:author="MH" w:date="2022-03-29T04:39:00Z">
        <w:r w:rsidR="00DE7818">
          <w:rPr>
            <w:rFonts w:ascii="Sabon" w:eastAsia="Sabon" w:hAnsi="Sabon" w:cs="Sabon"/>
            <w:sz w:val="24"/>
          </w:rPr>
          <w:t>Collimator</w:t>
        </w:r>
      </w:ins>
      <w:r>
        <w:rPr>
          <w:rFonts w:ascii="DFKai-SB" w:eastAsia="DFKai-SB" w:hAnsi="DFKai-SB" w:cs="DFKai-SB"/>
          <w:sz w:val="24"/>
        </w:rPr>
        <w:t xml:space="preserve">，將光源匯聚至物鏡背焦面，並改為調整光纖的 </w:t>
      </w:r>
      <w:r>
        <w:rPr>
          <w:rFonts w:ascii="Sabon" w:eastAsia="Sabon" w:hAnsi="Sabon" w:cs="Sabon"/>
          <w:sz w:val="24"/>
        </w:rPr>
        <w:t>Coupler</w:t>
      </w:r>
      <w:r>
        <w:rPr>
          <w:rFonts w:ascii="DFKai-SB" w:eastAsia="DFKai-SB" w:hAnsi="DFKai-SB" w:cs="DFKai-SB"/>
          <w:sz w:val="24"/>
        </w:rPr>
        <w:t>，以解決原初的設定中照明範圍不足的問題。在圖</w:t>
      </w:r>
      <w:r>
        <w:rPr>
          <w:rFonts w:ascii="Sabon" w:eastAsia="Sabon" w:hAnsi="Sabon" w:cs="Sabon"/>
          <w:sz w:val="24"/>
        </w:rPr>
        <w:t>16a</w:t>
      </w:r>
      <w:r>
        <w:rPr>
          <w:rFonts w:ascii="DFKai-SB" w:eastAsia="DFKai-SB" w:hAnsi="DFKai-SB" w:cs="DFKai-SB"/>
          <w:sz w:val="24"/>
        </w:rPr>
        <w:t>中可以看見，經過調整後，照明光線的頻寬大幅減少，原先在</w:t>
      </w:r>
      <w:r>
        <w:rPr>
          <w:rFonts w:ascii="Sabon" w:eastAsia="Sabon" w:hAnsi="Sabon" w:cs="Sabon"/>
          <w:sz w:val="24"/>
        </w:rPr>
        <w:t>4.4.1</w:t>
      </w:r>
      <w:r>
        <w:rPr>
          <w:rFonts w:ascii="DFKai-SB" w:eastAsia="DFKai-SB" w:hAnsi="DFKai-SB" w:cs="DFKai-SB"/>
          <w:sz w:val="24"/>
        </w:rPr>
        <w:t xml:space="preserve">節中色相差的問題，幾乎完全消失，因此也確實可以完整的照明整個視野範圍，但由於實際進入光纖的光線已經減少許多，因此可以從 </w:t>
      </w:r>
      <w:r>
        <w:rPr>
          <w:rFonts w:ascii="Sabon" w:eastAsia="Sabon" w:hAnsi="Sabon" w:cs="Sabon"/>
          <w:sz w:val="24"/>
        </w:rPr>
        <w:t xml:space="preserve">OM </w:t>
      </w:r>
      <w:r>
        <w:rPr>
          <w:rFonts w:ascii="DFKai-SB" w:eastAsia="DFKai-SB" w:hAnsi="DFKai-SB" w:cs="DFKai-SB"/>
          <w:sz w:val="24"/>
        </w:rPr>
        <w:t xml:space="preserve">影像 </w:t>
      </w:r>
      <w:r>
        <w:rPr>
          <w:rFonts w:ascii="Sabon" w:eastAsia="Sabon" w:hAnsi="Sabon" w:cs="Sabon"/>
          <w:sz w:val="24"/>
        </w:rPr>
        <w:t>(</w:t>
      </w:r>
      <w:r>
        <w:rPr>
          <w:rFonts w:ascii="DFKai-SB" w:eastAsia="DFKai-SB" w:hAnsi="DFKai-SB" w:cs="DFKai-SB"/>
          <w:sz w:val="24"/>
        </w:rPr>
        <w:t>圖</w:t>
      </w:r>
      <w:r>
        <w:rPr>
          <w:rFonts w:ascii="Sabon" w:eastAsia="Sabon" w:hAnsi="Sabon" w:cs="Sabon"/>
          <w:sz w:val="24"/>
        </w:rPr>
        <w:t xml:space="preserve">16b) </w:t>
      </w:r>
      <w:r>
        <w:rPr>
          <w:rFonts w:ascii="DFKai-SB" w:eastAsia="DFKai-SB" w:hAnsi="DFKai-SB" w:cs="DFKai-SB"/>
          <w:sz w:val="24"/>
        </w:rPr>
        <w:t>中看見，整體亮度已有明顯的下滑。</w:t>
      </w:r>
      <w:r>
        <w:rPr>
          <w:rFonts w:ascii="Sabon" w:eastAsia="Sabon" w:hAnsi="Sabon" w:cs="Sabon"/>
          <w:sz w:val="24"/>
        </w:rPr>
        <w:t>(</w:t>
      </w:r>
      <w:r>
        <w:rPr>
          <w:rFonts w:ascii="DFKai-SB" w:eastAsia="DFKai-SB" w:hAnsi="DFKai-SB" w:cs="DFKai-SB"/>
          <w:sz w:val="24"/>
        </w:rPr>
        <w:t>掃描影像因為經過後製，所以亮度看起來差異不大</w:t>
      </w:r>
      <w:r>
        <w:rPr>
          <w:rFonts w:ascii="Sabon" w:eastAsia="Sabon" w:hAnsi="Sabon" w:cs="Sabon"/>
          <w:sz w:val="24"/>
        </w:rPr>
        <w:t>)</w:t>
      </w:r>
    </w:p>
    <w:p w14:paraId="7438A86C" w14:textId="77777777" w:rsidR="00541743" w:rsidRDefault="006A0871">
      <w:pPr>
        <w:spacing w:after="436" w:line="312" w:lineRule="auto"/>
        <w:ind w:left="-5" w:right="172" w:hanging="10"/>
      </w:pPr>
      <w:r>
        <w:rPr>
          <w:rFonts w:ascii="DFKai-SB" w:eastAsia="DFKai-SB" w:hAnsi="DFKai-SB" w:cs="DFKai-SB"/>
          <w:sz w:val="24"/>
        </w:rPr>
        <w:t xml:space="preserve">綜上所述，照明的設定可以說是在光源光譜的完整度 </w:t>
      </w:r>
      <w:r>
        <w:rPr>
          <w:rFonts w:ascii="Sabon" w:eastAsia="Sabon" w:hAnsi="Sabon" w:cs="Sabon"/>
          <w:sz w:val="24"/>
        </w:rPr>
        <w:t>(</w:t>
      </w:r>
      <w:r>
        <w:rPr>
          <w:rFonts w:ascii="DFKai-SB" w:eastAsia="DFKai-SB" w:hAnsi="DFKai-SB" w:cs="DFKai-SB"/>
          <w:sz w:val="24"/>
        </w:rPr>
        <w:t>頻寬</w:t>
      </w:r>
      <w:r>
        <w:rPr>
          <w:rFonts w:ascii="Sabon" w:eastAsia="Sabon" w:hAnsi="Sabon" w:cs="Sabon"/>
          <w:sz w:val="24"/>
        </w:rPr>
        <w:t xml:space="preserve">) </w:t>
      </w:r>
      <w:r>
        <w:rPr>
          <w:rFonts w:ascii="DFKai-SB" w:eastAsia="DFKai-SB" w:hAnsi="DFKai-SB" w:cs="DFKai-SB"/>
          <w:sz w:val="24"/>
        </w:rPr>
        <w:t>與照明範圍中做取捨，我們最後決定採取</w:t>
      </w:r>
      <w:r>
        <w:rPr>
          <w:rFonts w:ascii="Sabon" w:eastAsia="Sabon" w:hAnsi="Sabon" w:cs="Sabon"/>
          <w:sz w:val="24"/>
        </w:rPr>
        <w:t>4.4.1</w:t>
      </w:r>
      <w:r>
        <w:rPr>
          <w:rFonts w:ascii="DFKai-SB" w:eastAsia="DFKai-SB" w:hAnsi="DFKai-SB" w:cs="DFKai-SB"/>
          <w:sz w:val="24"/>
        </w:rPr>
        <w:t>節中的設定方式，雖然照明最後所得的影像會在上下有明顯的暗帶，但情形不算特別嚴重，且可以透過軟體進行後期處裡。若為了排除下上較暗的問題，而採取</w:t>
      </w:r>
      <w:r>
        <w:rPr>
          <w:rFonts w:ascii="Sabon" w:eastAsia="Sabon" w:hAnsi="Sabon" w:cs="Sabon"/>
          <w:sz w:val="24"/>
        </w:rPr>
        <w:t>4.4.3</w:t>
      </w:r>
      <w:r>
        <w:rPr>
          <w:rFonts w:ascii="DFKai-SB" w:eastAsia="DFKai-SB" w:hAnsi="DFKai-SB" w:cs="DFKai-SB"/>
          <w:sz w:val="24"/>
        </w:rPr>
        <w:t xml:space="preserve">的設定方式，形同於浪費了 </w:t>
      </w:r>
      <w:r>
        <w:rPr>
          <w:rFonts w:ascii="Sabon" w:eastAsia="Sabon" w:hAnsi="Sabon" w:cs="Sabon"/>
          <w:sz w:val="24"/>
        </w:rPr>
        <w:t xml:space="preserve">LDLS </w:t>
      </w:r>
      <w:r>
        <w:rPr>
          <w:rFonts w:ascii="DFKai-SB" w:eastAsia="DFKai-SB" w:hAnsi="DFKai-SB" w:cs="DFKai-SB"/>
          <w:sz w:val="24"/>
        </w:rPr>
        <w:t xml:space="preserve">光源系統多數的光譜頻段，且也與我們因為需要更高頻寬的白光而使用 </w:t>
      </w:r>
      <w:r>
        <w:rPr>
          <w:rFonts w:ascii="Sabon" w:eastAsia="Sabon" w:hAnsi="Sabon" w:cs="Sabon"/>
          <w:sz w:val="24"/>
        </w:rPr>
        <w:t xml:space="preserve">LDLS </w:t>
      </w:r>
      <w:r>
        <w:rPr>
          <w:rFonts w:ascii="DFKai-SB" w:eastAsia="DFKai-SB" w:hAnsi="DFKai-SB" w:cs="DFKai-SB"/>
          <w:sz w:val="24"/>
        </w:rPr>
        <w:t>的初衷背道而馳。</w:t>
      </w:r>
    </w:p>
    <w:p w14:paraId="3CA22F58" w14:textId="27C27EEF" w:rsidR="00541743" w:rsidRDefault="006A0871">
      <w:pPr>
        <w:pStyle w:val="Heading2"/>
        <w:tabs>
          <w:tab w:val="center" w:pos="1116"/>
        </w:tabs>
        <w:spacing w:after="221"/>
        <w:ind w:left="-15" w:firstLine="0"/>
      </w:pPr>
      <w:bookmarkStart w:id="218" w:name="_Toc32293"/>
      <w:r>
        <w:rPr>
          <w:rFonts w:ascii="Sabon" w:eastAsia="Sabon" w:hAnsi="Sabon" w:cs="Sabon"/>
        </w:rPr>
        <w:t>4.5</w:t>
      </w:r>
      <w:r>
        <w:rPr>
          <w:rFonts w:ascii="Sabon" w:eastAsia="Sabon" w:hAnsi="Sabon" w:cs="Sabon"/>
        </w:rPr>
        <w:tab/>
        <w:t>.</w:t>
      </w:r>
      <w:proofErr w:type="spellStart"/>
      <w:r>
        <w:rPr>
          <w:rFonts w:ascii="Sabon" w:eastAsia="Sabon" w:hAnsi="Sabon" w:cs="Sabon"/>
        </w:rPr>
        <w:t>init</w:t>
      </w:r>
      <w:proofErr w:type="spellEnd"/>
      <w:r>
        <w:rPr>
          <w:rFonts w:ascii="Sabon" w:eastAsia="Sabon" w:hAnsi="Sabon" w:cs="Sabon"/>
        </w:rPr>
        <w:t xml:space="preserve"> </w:t>
      </w:r>
      <w:r>
        <w:t>檔</w:t>
      </w:r>
      <w:bookmarkEnd w:id="218"/>
    </w:p>
    <w:p w14:paraId="34FF2367" w14:textId="77777777" w:rsidR="00541743" w:rsidRDefault="006A0871">
      <w:pPr>
        <w:spacing w:after="88" w:line="325" w:lineRule="auto"/>
        <w:ind w:left="-5" w:right="396" w:hanging="10"/>
        <w:jc w:val="both"/>
      </w:pPr>
      <w:r>
        <w:rPr>
          <w:rFonts w:ascii="DFKai-SB" w:eastAsia="DFKai-SB" w:hAnsi="DFKai-SB" w:cs="DFKai-SB"/>
          <w:sz w:val="24"/>
        </w:rPr>
        <w:t>軟體的</w:t>
      </w:r>
      <w:r>
        <w:rPr>
          <w:rFonts w:ascii="Sabon" w:eastAsia="Sabon" w:hAnsi="Sabon" w:cs="Sabon"/>
          <w:sz w:val="24"/>
        </w:rPr>
        <w:t>.</w:t>
      </w:r>
      <w:proofErr w:type="spellStart"/>
      <w:r>
        <w:rPr>
          <w:rFonts w:ascii="Sabon" w:eastAsia="Sabon" w:hAnsi="Sabon" w:cs="Sabon"/>
          <w:sz w:val="24"/>
        </w:rPr>
        <w:t>init</w:t>
      </w:r>
      <w:proofErr w:type="spellEnd"/>
      <w:r>
        <w:rPr>
          <w:rFonts w:ascii="Sabon" w:eastAsia="Sabon" w:hAnsi="Sabon" w:cs="Sabon"/>
          <w:sz w:val="24"/>
        </w:rPr>
        <w:t xml:space="preserve"> </w:t>
      </w:r>
      <w:r>
        <w:rPr>
          <w:rFonts w:ascii="DFKai-SB" w:eastAsia="DFKai-SB" w:hAnsi="DFKai-SB" w:cs="DFKai-SB"/>
          <w:sz w:val="24"/>
        </w:rPr>
        <w:t>檔案，目標是將一些重要的參數，如系統的影像大小、</w:t>
      </w:r>
      <w:r>
        <w:rPr>
          <w:rFonts w:ascii="Sabon" w:eastAsia="Sabon" w:hAnsi="Sabon" w:cs="Sabon"/>
          <w:sz w:val="24"/>
        </w:rPr>
        <w:t xml:space="preserve">xyz </w:t>
      </w:r>
      <w:r>
        <w:rPr>
          <w:rFonts w:ascii="DFKai-SB" w:eastAsia="DFKai-SB" w:hAnsi="DFKai-SB" w:cs="DFKai-SB"/>
          <w:sz w:val="24"/>
        </w:rPr>
        <w:t>三軸的座標校正等，儲存在一個可以更改的文字檔案中，當系統的硬體有更動時，只要調整該</w:t>
      </w:r>
      <w:r>
        <w:rPr>
          <w:rFonts w:ascii="Sabon" w:eastAsia="Sabon" w:hAnsi="Sabon" w:cs="Sabon"/>
          <w:sz w:val="24"/>
        </w:rPr>
        <w:t>.</w:t>
      </w:r>
      <w:proofErr w:type="spellStart"/>
      <w:r>
        <w:rPr>
          <w:rFonts w:ascii="Sabon" w:eastAsia="Sabon" w:hAnsi="Sabon" w:cs="Sabon"/>
          <w:sz w:val="24"/>
        </w:rPr>
        <w:t>init</w:t>
      </w:r>
      <w:proofErr w:type="spellEnd"/>
      <w:r>
        <w:rPr>
          <w:rFonts w:ascii="Sabon" w:eastAsia="Sabon" w:hAnsi="Sabon" w:cs="Sabon"/>
          <w:sz w:val="24"/>
        </w:rPr>
        <w:t xml:space="preserve"> </w:t>
      </w:r>
      <w:r>
        <w:rPr>
          <w:rFonts w:ascii="DFKai-SB" w:eastAsia="DFKai-SB" w:hAnsi="DFKai-SB" w:cs="DFKai-SB"/>
          <w:sz w:val="24"/>
        </w:rPr>
        <w:t xml:space="preserve">檔案內的參數值，軟體就可以自動適應不同的硬體，例如依據不同影像感測器的影像尺寸進行記憶體的控管等等。換句話說，透過 </w:t>
      </w:r>
      <w:proofErr w:type="spellStart"/>
      <w:r>
        <w:rPr>
          <w:rFonts w:ascii="Sabon" w:eastAsia="Sabon" w:hAnsi="Sabon" w:cs="Sabon"/>
          <w:sz w:val="24"/>
        </w:rPr>
        <w:t>init</w:t>
      </w:r>
      <w:proofErr w:type="spellEnd"/>
      <w:r>
        <w:rPr>
          <w:rFonts w:ascii="Sabon" w:eastAsia="Sabon" w:hAnsi="Sabon" w:cs="Sabon"/>
          <w:sz w:val="24"/>
        </w:rPr>
        <w:t xml:space="preserve"> </w:t>
      </w:r>
      <w:r>
        <w:rPr>
          <w:rFonts w:ascii="DFKai-SB" w:eastAsia="DFKai-SB" w:hAnsi="DFKai-SB" w:cs="DFKai-SB"/>
          <w:sz w:val="24"/>
        </w:rPr>
        <w:t>檔案儲存系統參數，就可以讓同一套軟體適用於不同的硬體上，只要檔案內的參數經過相應的調整即可。</w:t>
      </w:r>
    </w:p>
    <w:p w14:paraId="3AFDF77E" w14:textId="77777777" w:rsidR="00541743" w:rsidRDefault="006A0871">
      <w:pPr>
        <w:spacing w:after="5" w:line="325" w:lineRule="auto"/>
        <w:ind w:left="-15" w:right="396" w:firstLine="359"/>
        <w:jc w:val="both"/>
      </w:pPr>
      <w:r>
        <w:rPr>
          <w:rFonts w:ascii="DFKai-SB" w:eastAsia="DFKai-SB" w:hAnsi="DFKai-SB" w:cs="DFKai-SB"/>
          <w:sz w:val="24"/>
        </w:rPr>
        <w:t xml:space="preserve">本系統的 </w:t>
      </w:r>
      <w:proofErr w:type="spellStart"/>
      <w:r>
        <w:rPr>
          <w:rFonts w:ascii="Sabon" w:eastAsia="Sabon" w:hAnsi="Sabon" w:cs="Sabon"/>
          <w:sz w:val="24"/>
        </w:rPr>
        <w:t>init</w:t>
      </w:r>
      <w:proofErr w:type="spellEnd"/>
      <w:r>
        <w:rPr>
          <w:rFonts w:ascii="Sabon" w:eastAsia="Sabon" w:hAnsi="Sabon" w:cs="Sabon"/>
          <w:sz w:val="24"/>
        </w:rPr>
        <w:t xml:space="preserve"> </w:t>
      </w:r>
      <w:r>
        <w:rPr>
          <w:rFonts w:ascii="DFKai-SB" w:eastAsia="DFKai-SB" w:hAnsi="DFKai-SB" w:cs="DFKai-SB"/>
          <w:sz w:val="24"/>
        </w:rPr>
        <w:t>檔共分為五個區段，分別儲存系統視野、</w:t>
      </w:r>
      <w:proofErr w:type="spellStart"/>
      <w:r>
        <w:rPr>
          <w:rFonts w:ascii="Sabon" w:eastAsia="Sabon" w:hAnsi="Sabon" w:cs="Sabon"/>
          <w:sz w:val="24"/>
        </w:rPr>
        <w:t>iXon</w:t>
      </w:r>
      <w:proofErr w:type="spellEnd"/>
      <w:r>
        <w:rPr>
          <w:rFonts w:ascii="DFKai-SB" w:eastAsia="DFKai-SB" w:hAnsi="DFKai-SB" w:cs="DFKai-SB"/>
          <w:sz w:val="24"/>
        </w:rPr>
        <w:t xml:space="preserve">、電動載台、光譜校正與 </w:t>
      </w:r>
      <w:r>
        <w:rPr>
          <w:rFonts w:ascii="Sabon" w:eastAsia="Sabon" w:hAnsi="Sabon" w:cs="Sabon"/>
          <w:sz w:val="24"/>
        </w:rPr>
        <w:t xml:space="preserve">OM </w:t>
      </w:r>
      <w:r>
        <w:rPr>
          <w:rFonts w:ascii="DFKai-SB" w:eastAsia="DFKai-SB" w:hAnsi="DFKai-SB" w:cs="DFKai-SB"/>
          <w:sz w:val="24"/>
        </w:rPr>
        <w:t xml:space="preserve">相關的參數。軟體在啟動時會將這些參數一次讀取，並儲存到相應的 </w:t>
      </w:r>
      <w:r>
        <w:rPr>
          <w:rFonts w:ascii="Sabon" w:eastAsia="Sabon" w:hAnsi="Sabon" w:cs="Sabon"/>
          <w:sz w:val="24"/>
        </w:rPr>
        <w:t xml:space="preserve">run-time </w:t>
      </w:r>
      <w:r>
        <w:rPr>
          <w:rFonts w:ascii="DFKai-SB" w:eastAsia="DFKai-SB" w:hAnsi="DFKai-SB" w:cs="DFKai-SB"/>
          <w:sz w:val="24"/>
        </w:rPr>
        <w:t xml:space="preserve">變數中，以方便隨時取用。我們使用的檔案語法是 </w:t>
      </w:r>
      <w:proofErr w:type="spellStart"/>
      <w:r>
        <w:rPr>
          <w:rFonts w:ascii="Sabon" w:eastAsia="Sabon" w:hAnsi="Sabon" w:cs="Sabon"/>
          <w:sz w:val="24"/>
        </w:rPr>
        <w:t>LabVIEW</w:t>
      </w:r>
      <w:proofErr w:type="spellEnd"/>
      <w:r>
        <w:rPr>
          <w:rFonts w:ascii="Sabon" w:eastAsia="Sabon" w:hAnsi="Sabon" w:cs="Sabon"/>
          <w:sz w:val="24"/>
        </w:rPr>
        <w:t xml:space="preserve"> </w:t>
      </w:r>
      <w:r>
        <w:rPr>
          <w:rFonts w:ascii="DFKai-SB" w:eastAsia="DFKai-SB" w:hAnsi="DFKai-SB" w:cs="DFKai-SB"/>
          <w:sz w:val="24"/>
        </w:rPr>
        <w:t xml:space="preserve">內建的 </w:t>
      </w:r>
      <w:r>
        <w:rPr>
          <w:rFonts w:ascii="Sabon" w:eastAsia="Sabon" w:hAnsi="Sabon" w:cs="Sabon"/>
          <w:sz w:val="24"/>
        </w:rPr>
        <w:t xml:space="preserve">Configuration file VIs </w:t>
      </w:r>
      <w:r>
        <w:rPr>
          <w:rFonts w:ascii="DFKai-SB" w:eastAsia="DFKai-SB" w:hAnsi="DFKai-SB" w:cs="DFKai-SB"/>
          <w:sz w:val="24"/>
        </w:rPr>
        <w:t xml:space="preserve">所產生的標準 </w:t>
      </w:r>
      <w:proofErr w:type="spellStart"/>
      <w:r>
        <w:rPr>
          <w:rFonts w:ascii="Sabon" w:eastAsia="Sabon" w:hAnsi="Sabon" w:cs="Sabon"/>
          <w:sz w:val="24"/>
        </w:rPr>
        <w:t>init</w:t>
      </w:r>
      <w:proofErr w:type="spellEnd"/>
      <w:r>
        <w:rPr>
          <w:rFonts w:ascii="Sabon" w:eastAsia="Sabon" w:hAnsi="Sabon" w:cs="Sabon"/>
          <w:sz w:val="24"/>
        </w:rPr>
        <w:t xml:space="preserve"> </w:t>
      </w:r>
      <w:r>
        <w:rPr>
          <w:rFonts w:ascii="DFKai-SB" w:eastAsia="DFKai-SB" w:hAnsi="DFKai-SB" w:cs="DFKai-SB"/>
          <w:sz w:val="24"/>
        </w:rPr>
        <w:t>檔語法，其易於閱讀的特性，讓使用者可以直接透過一般的文字編輯器進行修改。其中某些參數，也會在軟體操作過程中由軟體自行做合適的修正。</w:t>
      </w:r>
    </w:p>
    <w:p w14:paraId="3C0C64C8" w14:textId="77777777" w:rsidR="00541743" w:rsidRDefault="006A0871">
      <w:pPr>
        <w:spacing w:after="400" w:line="337" w:lineRule="auto"/>
        <w:ind w:left="-15" w:right="395" w:firstLine="359"/>
        <w:jc w:val="both"/>
      </w:pPr>
      <w:r>
        <w:rPr>
          <w:rFonts w:ascii="DFKai-SB" w:eastAsia="DFKai-SB" w:hAnsi="DFKai-SB" w:cs="DFKai-SB"/>
          <w:sz w:val="24"/>
        </w:rPr>
        <w:t>關於</w:t>
      </w:r>
      <w:r>
        <w:rPr>
          <w:rFonts w:ascii="Sabon" w:eastAsia="Sabon" w:hAnsi="Sabon" w:cs="Sabon"/>
          <w:sz w:val="24"/>
        </w:rPr>
        <w:t>.</w:t>
      </w:r>
      <w:proofErr w:type="spellStart"/>
      <w:r>
        <w:rPr>
          <w:rFonts w:ascii="Sabon" w:eastAsia="Sabon" w:hAnsi="Sabon" w:cs="Sabon"/>
          <w:sz w:val="24"/>
        </w:rPr>
        <w:t>init</w:t>
      </w:r>
      <w:proofErr w:type="spellEnd"/>
      <w:r>
        <w:rPr>
          <w:rFonts w:ascii="Sabon" w:eastAsia="Sabon" w:hAnsi="Sabon" w:cs="Sabon"/>
          <w:sz w:val="24"/>
        </w:rPr>
        <w:t xml:space="preserve"> </w:t>
      </w:r>
      <w:r>
        <w:rPr>
          <w:rFonts w:ascii="DFKai-SB" w:eastAsia="DFKai-SB" w:hAnsi="DFKai-SB" w:cs="DFKai-SB"/>
          <w:sz w:val="24"/>
        </w:rPr>
        <w:t>檔案的詳細使用說明，與每個參數所代表的意義和用處，請參閱本系統的</w:t>
      </w:r>
      <w:r>
        <w:rPr>
          <w:rFonts w:ascii="Sabon" w:eastAsia="Sabon" w:hAnsi="Sabon" w:cs="Sabon"/>
          <w:sz w:val="24"/>
        </w:rPr>
        <w:t>.</w:t>
      </w:r>
      <w:proofErr w:type="spellStart"/>
      <w:r>
        <w:rPr>
          <w:rFonts w:ascii="Sabon" w:eastAsia="Sabon" w:hAnsi="Sabon" w:cs="Sabon"/>
          <w:sz w:val="24"/>
        </w:rPr>
        <w:t>init</w:t>
      </w:r>
      <w:proofErr w:type="spellEnd"/>
      <w:r>
        <w:rPr>
          <w:rFonts w:ascii="Sabon" w:eastAsia="Sabon" w:hAnsi="Sabon" w:cs="Sabon"/>
          <w:sz w:val="24"/>
        </w:rPr>
        <w:t xml:space="preserve"> </w:t>
      </w:r>
      <w:r>
        <w:rPr>
          <w:rFonts w:ascii="DFKai-SB" w:eastAsia="DFKai-SB" w:hAnsi="DFKai-SB" w:cs="DFKai-SB"/>
          <w:sz w:val="24"/>
        </w:rPr>
        <w:t xml:space="preserve">檔說明文件 </w:t>
      </w:r>
      <w:r>
        <w:rPr>
          <w:rFonts w:ascii="Sabon" w:eastAsia="Sabon" w:hAnsi="Sabon" w:cs="Sabon"/>
          <w:sz w:val="24"/>
        </w:rPr>
        <w:t>(.</w:t>
      </w:r>
      <w:proofErr w:type="spellStart"/>
      <w:r>
        <w:rPr>
          <w:rFonts w:ascii="Sabon" w:eastAsia="Sabon" w:hAnsi="Sabon" w:cs="Sabon"/>
          <w:sz w:val="24"/>
        </w:rPr>
        <w:t>init</w:t>
      </w:r>
      <w:proofErr w:type="spellEnd"/>
      <w:r>
        <w:rPr>
          <w:rFonts w:ascii="Sabon" w:eastAsia="Sabon" w:hAnsi="Sabon" w:cs="Sabon"/>
          <w:sz w:val="24"/>
        </w:rPr>
        <w:t xml:space="preserve"> file </w:t>
      </w:r>
      <w:proofErr w:type="spellStart"/>
      <w:r>
        <w:rPr>
          <w:rFonts w:ascii="Sabon" w:eastAsia="Sabon" w:hAnsi="Sabon" w:cs="Sabon"/>
          <w:sz w:val="24"/>
        </w:rPr>
        <w:t>documentaion</w:t>
      </w:r>
      <w:proofErr w:type="spellEnd"/>
      <w:r>
        <w:rPr>
          <w:rFonts w:ascii="Sabon" w:eastAsia="Sabon" w:hAnsi="Sabon" w:cs="Sabon"/>
          <w:sz w:val="24"/>
        </w:rPr>
        <w:t xml:space="preserve"> of HSI system)</w:t>
      </w:r>
      <w:r>
        <w:rPr>
          <w:rFonts w:ascii="DFKai-SB" w:eastAsia="DFKai-SB" w:hAnsi="DFKai-SB" w:cs="DFKai-SB"/>
          <w:sz w:val="24"/>
        </w:rPr>
        <w:t>。</w:t>
      </w:r>
      <w:r>
        <w:rPr>
          <w:rFonts w:ascii="Sabon" w:eastAsia="Sabon" w:hAnsi="Sabon" w:cs="Sabon"/>
          <w:sz w:val="24"/>
        </w:rPr>
        <w:t>[23]</w:t>
      </w:r>
    </w:p>
    <w:p w14:paraId="4283157D" w14:textId="089625C4" w:rsidR="00541743" w:rsidRDefault="006A0871">
      <w:pPr>
        <w:pStyle w:val="Heading2"/>
        <w:ind w:left="-5"/>
      </w:pPr>
      <w:bookmarkStart w:id="219" w:name="_Toc32294"/>
      <w:r>
        <w:rPr>
          <w:rFonts w:ascii="Sabon" w:eastAsia="Sabon" w:hAnsi="Sabon" w:cs="Sabon"/>
        </w:rPr>
        <w:lastRenderedPageBreak/>
        <w:t xml:space="preserve">4.6 </w:t>
      </w:r>
      <w:r>
        <w:t>軟體結構調整</w:t>
      </w:r>
      <w:bookmarkEnd w:id="219"/>
    </w:p>
    <w:p w14:paraId="39DC252B" w14:textId="77777777" w:rsidR="00541743" w:rsidRDefault="006A0871">
      <w:pPr>
        <w:spacing w:after="5" w:line="325" w:lineRule="auto"/>
        <w:ind w:left="-5" w:right="307" w:hanging="10"/>
        <w:jc w:val="both"/>
      </w:pPr>
      <w:r>
        <w:rPr>
          <w:rFonts w:ascii="DFKai-SB" w:eastAsia="DFKai-SB" w:hAnsi="DFKai-SB" w:cs="DFKai-SB"/>
          <w:sz w:val="24"/>
        </w:rPr>
        <w:t xml:space="preserve">隨著程式的軟體功能漸趨完備，操作上越來越複雜，各個功能所需的程式碼也都會佔去龐大的空間，使的程式碼的原檔變得過於冗長，變得非常難以閱讀與偵錯。且許多會重複使用、或是功能相近的程式碼也浪費了不少空間。另外，許多資料或變數必須在程式的不同區塊間傳遞，常常需要拉很長的資料線路 </w:t>
      </w:r>
      <w:r>
        <w:rPr>
          <w:rFonts w:ascii="Sabon" w:eastAsia="Sabon" w:hAnsi="Sabon" w:cs="Sabon"/>
          <w:sz w:val="24"/>
        </w:rPr>
        <w:t>(</w:t>
      </w:r>
      <w:proofErr w:type="spellStart"/>
      <w:r>
        <w:rPr>
          <w:rFonts w:ascii="Sabon" w:eastAsia="Sabon" w:hAnsi="Sabon" w:cs="Sabon"/>
          <w:sz w:val="24"/>
        </w:rPr>
        <w:t>LabVIEW</w:t>
      </w:r>
      <w:proofErr w:type="spellEnd"/>
      <w:r>
        <w:rPr>
          <w:rFonts w:ascii="Sabon" w:eastAsia="Sabon" w:hAnsi="Sabon" w:cs="Sabon"/>
          <w:sz w:val="24"/>
        </w:rPr>
        <w:t xml:space="preserve"> data wire)</w:t>
      </w:r>
      <w:r>
        <w:rPr>
          <w:rFonts w:ascii="DFKai-SB" w:eastAsia="DFKai-SB" w:hAnsi="DFKai-SB" w:cs="DFKai-SB"/>
          <w:sz w:val="24"/>
        </w:rPr>
        <w:t xml:space="preserve">，容易造成資料流變得混亂。為了改善這些問題，並使後續更進階的軟體功能開發更加便捷，我們決定將程式進行大規模的改造，將程式碼全部模組化，主程式只控制 </w:t>
      </w:r>
      <w:r>
        <w:rPr>
          <w:rFonts w:ascii="Sabon" w:eastAsia="Sabon" w:hAnsi="Sabon" w:cs="Sabon"/>
          <w:sz w:val="24"/>
        </w:rPr>
        <w:t xml:space="preserve">UI </w:t>
      </w:r>
      <w:r>
        <w:rPr>
          <w:rFonts w:ascii="DFKai-SB" w:eastAsia="DFKai-SB" w:hAnsi="DFKai-SB" w:cs="DFKai-SB"/>
          <w:sz w:val="24"/>
        </w:rPr>
        <w:t xml:space="preserve">與執行模式，其餘功能皆以函式呼叫 </w:t>
      </w:r>
      <w:r>
        <w:rPr>
          <w:rFonts w:ascii="Sabon" w:eastAsia="Sabon" w:hAnsi="Sabon" w:cs="Sabon"/>
          <w:sz w:val="24"/>
        </w:rPr>
        <w:t>(</w:t>
      </w:r>
      <w:proofErr w:type="spellStart"/>
      <w:r>
        <w:rPr>
          <w:rFonts w:ascii="Sabon" w:eastAsia="Sabon" w:hAnsi="Sabon" w:cs="Sabon"/>
          <w:sz w:val="24"/>
        </w:rPr>
        <w:t>LabVIEW</w:t>
      </w:r>
      <w:proofErr w:type="spellEnd"/>
      <w:r>
        <w:rPr>
          <w:rFonts w:ascii="Sabon" w:eastAsia="Sabon" w:hAnsi="Sabon" w:cs="Sabon"/>
          <w:sz w:val="24"/>
        </w:rPr>
        <w:t xml:space="preserve"> </w:t>
      </w:r>
      <w:proofErr w:type="spellStart"/>
      <w:r>
        <w:rPr>
          <w:rFonts w:ascii="Sabon" w:eastAsia="Sabon" w:hAnsi="Sabon" w:cs="Sabon"/>
          <w:sz w:val="24"/>
        </w:rPr>
        <w:t>subVI</w:t>
      </w:r>
      <w:proofErr w:type="spellEnd"/>
      <w:r>
        <w:rPr>
          <w:rFonts w:ascii="Sabon" w:eastAsia="Sabon" w:hAnsi="Sabon" w:cs="Sabon"/>
          <w:sz w:val="24"/>
        </w:rPr>
        <w:t xml:space="preserve">) </w:t>
      </w:r>
      <w:r>
        <w:rPr>
          <w:rFonts w:ascii="DFKai-SB" w:eastAsia="DFKai-SB" w:hAnsi="DFKai-SB" w:cs="DFKai-SB"/>
          <w:sz w:val="24"/>
        </w:rPr>
        <w:t xml:space="preserve">來達成。另外，也更廣泛的以各種 </w:t>
      </w:r>
      <w:proofErr w:type="spellStart"/>
      <w:r>
        <w:rPr>
          <w:rFonts w:ascii="Sabon" w:eastAsia="Sabon" w:hAnsi="Sabon" w:cs="Sabon"/>
          <w:sz w:val="24"/>
        </w:rPr>
        <w:t>LabVIEW</w:t>
      </w:r>
      <w:proofErr w:type="spellEnd"/>
      <w:r>
        <w:rPr>
          <w:rFonts w:ascii="Sabon" w:eastAsia="Sabon" w:hAnsi="Sabon" w:cs="Sabon"/>
          <w:sz w:val="24"/>
        </w:rPr>
        <w:t xml:space="preserve"> </w:t>
      </w:r>
      <w:r>
        <w:rPr>
          <w:rFonts w:ascii="DFKai-SB" w:eastAsia="DFKai-SB" w:hAnsi="DFKai-SB" w:cs="DFKai-SB"/>
          <w:sz w:val="24"/>
        </w:rPr>
        <w:t xml:space="preserve">變數 </w:t>
      </w:r>
      <w:r>
        <w:rPr>
          <w:rFonts w:ascii="Sabon" w:eastAsia="Sabon" w:hAnsi="Sabon" w:cs="Sabon"/>
          <w:sz w:val="24"/>
        </w:rPr>
        <w:t>(</w:t>
      </w:r>
      <w:proofErr w:type="spellStart"/>
      <w:r>
        <w:rPr>
          <w:rFonts w:ascii="Sabon" w:eastAsia="Sabon" w:hAnsi="Sabon" w:cs="Sabon"/>
          <w:sz w:val="24"/>
        </w:rPr>
        <w:t>LabVIEW</w:t>
      </w:r>
      <w:proofErr w:type="spellEnd"/>
      <w:r>
        <w:rPr>
          <w:rFonts w:ascii="Sabon" w:eastAsia="Sabon" w:hAnsi="Sabon" w:cs="Sabon"/>
          <w:sz w:val="24"/>
        </w:rPr>
        <w:t xml:space="preserve"> local variable</w:t>
      </w:r>
      <w:r>
        <w:rPr>
          <w:rFonts w:ascii="DFKai-SB" w:eastAsia="DFKai-SB" w:hAnsi="DFKai-SB" w:cs="DFKai-SB"/>
          <w:sz w:val="24"/>
        </w:rPr>
        <w:t>、</w:t>
      </w:r>
      <w:r>
        <w:rPr>
          <w:rFonts w:ascii="Sabon" w:eastAsia="Sabon" w:hAnsi="Sabon" w:cs="Sabon"/>
          <w:sz w:val="24"/>
        </w:rPr>
        <w:t>global variable</w:t>
      </w:r>
      <w:r>
        <w:rPr>
          <w:rFonts w:ascii="DFKai-SB" w:eastAsia="DFKai-SB" w:hAnsi="DFKai-SB" w:cs="DFKai-SB"/>
          <w:sz w:val="24"/>
        </w:rPr>
        <w:t>、</w:t>
      </w:r>
      <w:r>
        <w:rPr>
          <w:rFonts w:ascii="Sabon" w:eastAsia="Sabon" w:hAnsi="Sabon" w:cs="Sabon"/>
          <w:sz w:val="24"/>
        </w:rPr>
        <w:t xml:space="preserve">functional global variable, FGV) </w:t>
      </w:r>
      <w:r>
        <w:rPr>
          <w:rFonts w:ascii="DFKai-SB" w:eastAsia="DFKai-SB" w:hAnsi="DFKai-SB" w:cs="DFKai-SB"/>
          <w:sz w:val="24"/>
        </w:rPr>
        <w:t>來儲存並傳遞資</w:t>
      </w:r>
    </w:p>
    <w:p w14:paraId="4D8AA468" w14:textId="77777777" w:rsidR="00541743" w:rsidRDefault="006A0871">
      <w:pPr>
        <w:spacing w:after="54"/>
        <w:ind w:left="-5" w:right="172" w:hanging="10"/>
      </w:pPr>
      <w:r>
        <w:rPr>
          <w:rFonts w:ascii="DFKai-SB" w:eastAsia="DFKai-SB" w:hAnsi="DFKai-SB" w:cs="DFKai-SB"/>
          <w:sz w:val="24"/>
        </w:rPr>
        <w:t>料，使程式的資料流變的清楚明確。</w:t>
      </w:r>
    </w:p>
    <w:p w14:paraId="5AD2160D" w14:textId="77777777" w:rsidR="00541743" w:rsidRDefault="006A0871">
      <w:pPr>
        <w:spacing w:after="213" w:line="325" w:lineRule="auto"/>
        <w:ind w:left="-15" w:right="396" w:firstLine="359"/>
        <w:jc w:val="both"/>
      </w:pPr>
      <w:r>
        <w:rPr>
          <w:rFonts w:ascii="DFKai-SB" w:eastAsia="DFKai-SB" w:hAnsi="DFKai-SB" w:cs="DFKai-SB"/>
          <w:sz w:val="24"/>
        </w:rPr>
        <w:t xml:space="preserve">將程式完全模組化後，主程式的檔案尺寸縮減至一半，整體的程式碼也變得更加整齊、一目瞭然。在前端使用者介面完全不變的情形下，這些 </w:t>
      </w:r>
      <w:proofErr w:type="spellStart"/>
      <w:r>
        <w:rPr>
          <w:rFonts w:ascii="Sabon" w:eastAsia="Sabon" w:hAnsi="Sabon" w:cs="Sabon"/>
          <w:sz w:val="24"/>
        </w:rPr>
        <w:t>subVI</w:t>
      </w:r>
      <w:proofErr w:type="spellEnd"/>
      <w:r>
        <w:rPr>
          <w:rFonts w:ascii="Sabon" w:eastAsia="Sabon" w:hAnsi="Sabon" w:cs="Sabon"/>
          <w:sz w:val="24"/>
        </w:rPr>
        <w:t xml:space="preserve"> </w:t>
      </w:r>
      <w:r>
        <w:rPr>
          <w:rFonts w:ascii="DFKai-SB" w:eastAsia="DFKai-SB" w:hAnsi="DFKai-SB" w:cs="DFKai-SB"/>
          <w:sz w:val="24"/>
        </w:rPr>
        <w:t xml:space="preserve">之間的 </w:t>
      </w:r>
      <w:r>
        <w:rPr>
          <w:rFonts w:ascii="Sabon" w:eastAsia="Sabon" w:hAnsi="Sabon" w:cs="Sabon"/>
          <w:sz w:val="24"/>
        </w:rPr>
        <w:t xml:space="preserve">API </w:t>
      </w:r>
      <w:r>
        <w:rPr>
          <w:rFonts w:ascii="DFKai-SB" w:eastAsia="DFKai-SB" w:hAnsi="DFKai-SB" w:cs="DFKai-SB"/>
          <w:sz w:val="24"/>
        </w:rPr>
        <w:t xml:space="preserve">需要經過不少設計與調整，才能確保基本的運作都能以正確的參數完成。我們也使用了許多 </w:t>
      </w:r>
      <w:r>
        <w:rPr>
          <w:rFonts w:ascii="Sabon" w:eastAsia="Sabon" w:hAnsi="Sabon" w:cs="Sabon"/>
          <w:sz w:val="24"/>
        </w:rPr>
        <w:t xml:space="preserve">control reference </w:t>
      </w:r>
      <w:r>
        <w:rPr>
          <w:rFonts w:ascii="DFKai-SB" w:eastAsia="DFKai-SB" w:hAnsi="DFKai-SB" w:cs="DFKai-SB"/>
          <w:sz w:val="24"/>
        </w:rPr>
        <w:t xml:space="preserve">的傳遞，來使 </w:t>
      </w:r>
      <w:proofErr w:type="spellStart"/>
      <w:r>
        <w:rPr>
          <w:rFonts w:ascii="Sabon" w:eastAsia="Sabon" w:hAnsi="Sabon" w:cs="Sabon"/>
          <w:sz w:val="24"/>
        </w:rPr>
        <w:t>subVI</w:t>
      </w:r>
      <w:proofErr w:type="spellEnd"/>
      <w:r>
        <w:rPr>
          <w:rFonts w:ascii="Sabon" w:eastAsia="Sabon" w:hAnsi="Sabon" w:cs="Sabon"/>
          <w:sz w:val="24"/>
        </w:rPr>
        <w:t xml:space="preserve"> </w:t>
      </w:r>
      <w:r>
        <w:rPr>
          <w:rFonts w:ascii="DFKai-SB" w:eastAsia="DFKai-SB" w:hAnsi="DFKai-SB" w:cs="DFKai-SB"/>
          <w:sz w:val="24"/>
        </w:rPr>
        <w:t xml:space="preserve">能夠直接控制主程式上的使用者介面元件，這樣的操作方式減少了許多不必要的資料流，在整個模組化的過程中相當重要。我們也同時順便確立了程式的執行流程，在原始碼更易讀的情形下，更容易看出程式目前的所在階段，對於 </w:t>
      </w:r>
      <w:r>
        <w:rPr>
          <w:rFonts w:ascii="Sabon" w:eastAsia="Sabon" w:hAnsi="Sabon" w:cs="Sabon"/>
          <w:sz w:val="24"/>
        </w:rPr>
        <w:t xml:space="preserve">UI </w:t>
      </w:r>
      <w:r>
        <w:rPr>
          <w:rFonts w:ascii="DFKai-SB" w:eastAsia="DFKai-SB" w:hAnsi="DFKai-SB" w:cs="DFKai-SB"/>
          <w:sz w:val="24"/>
        </w:rPr>
        <w:t xml:space="preserve">要因應不同階段做出改變，也很有幫助。關於軟體程式的結構細節，請參閱我們所撰寫的 </w:t>
      </w:r>
      <w:r>
        <w:rPr>
          <w:rFonts w:ascii="Sabon" w:eastAsia="Sabon" w:hAnsi="Sabon" w:cs="Sabon"/>
          <w:sz w:val="24"/>
        </w:rPr>
        <w:t xml:space="preserve">API </w:t>
      </w:r>
      <w:r>
        <w:rPr>
          <w:rFonts w:ascii="DFKai-SB" w:eastAsia="DFKai-SB" w:hAnsi="DFKai-SB" w:cs="DFKai-SB"/>
          <w:sz w:val="24"/>
        </w:rPr>
        <w:t>文件。</w:t>
      </w:r>
      <w:r>
        <w:rPr>
          <w:rFonts w:ascii="Sabon" w:eastAsia="Sabon" w:hAnsi="Sabon" w:cs="Sabon"/>
          <w:sz w:val="24"/>
        </w:rPr>
        <w:t xml:space="preserve">[24] </w:t>
      </w:r>
      <w:r>
        <w:rPr>
          <w:rFonts w:ascii="DFKai-SB" w:eastAsia="DFKai-SB" w:hAnsi="DFKai-SB" w:cs="DFKai-SB"/>
          <w:sz w:val="24"/>
        </w:rPr>
        <w:t>在資料流的精進部分，主要透過以下三種方式來達成</w:t>
      </w:r>
      <w:r>
        <w:rPr>
          <w:rFonts w:ascii="Sabon" w:eastAsia="Sabon" w:hAnsi="Sabon" w:cs="Sabon"/>
          <w:sz w:val="24"/>
        </w:rPr>
        <w:t>:</w:t>
      </w:r>
    </w:p>
    <w:p w14:paraId="48A4DC9F" w14:textId="77777777" w:rsidR="00541743" w:rsidRDefault="006A0871">
      <w:pPr>
        <w:numPr>
          <w:ilvl w:val="0"/>
          <w:numId w:val="4"/>
        </w:numPr>
        <w:spacing w:after="90"/>
        <w:ind w:right="396" w:hanging="319"/>
        <w:jc w:val="both"/>
      </w:pPr>
      <w:r>
        <w:rPr>
          <w:rFonts w:ascii="DFKai-SB" w:eastAsia="DFKai-SB" w:hAnsi="DFKai-SB" w:cs="DFKai-SB"/>
          <w:sz w:val="24"/>
        </w:rPr>
        <w:t xml:space="preserve">若是主程式內的 </w:t>
      </w:r>
      <w:r>
        <w:rPr>
          <w:rFonts w:ascii="Sabon" w:eastAsia="Sabon" w:hAnsi="Sabon" w:cs="Sabon"/>
          <w:sz w:val="24"/>
        </w:rPr>
        <w:t xml:space="preserve">UI </w:t>
      </w:r>
      <w:r>
        <w:rPr>
          <w:rFonts w:ascii="DFKai-SB" w:eastAsia="DFKai-SB" w:hAnsi="DFKai-SB" w:cs="DFKai-SB"/>
          <w:sz w:val="24"/>
        </w:rPr>
        <w:t>相關資訊，例如使用者的滑鼠點擊位置，就以本地變數</w:t>
      </w:r>
    </w:p>
    <w:p w14:paraId="77B088D0" w14:textId="77777777" w:rsidR="00541743" w:rsidRDefault="006A0871">
      <w:pPr>
        <w:spacing w:after="192" w:line="337" w:lineRule="auto"/>
        <w:ind w:left="608" w:right="395" w:hanging="10"/>
        <w:jc w:val="both"/>
      </w:pPr>
      <w:r>
        <w:rPr>
          <w:rFonts w:ascii="Sabon" w:eastAsia="Sabon" w:hAnsi="Sabon" w:cs="Sabon"/>
          <w:sz w:val="24"/>
        </w:rPr>
        <w:t xml:space="preserve">(local variable) </w:t>
      </w:r>
      <w:r>
        <w:rPr>
          <w:rFonts w:ascii="DFKai-SB" w:eastAsia="DFKai-SB" w:hAnsi="DFKai-SB" w:cs="DFKai-SB"/>
          <w:sz w:val="24"/>
        </w:rPr>
        <w:t xml:space="preserve">來儲存，以方便主程式內不同的 </w:t>
      </w:r>
      <w:r>
        <w:rPr>
          <w:rFonts w:ascii="Sabon" w:eastAsia="Sabon" w:hAnsi="Sabon" w:cs="Sabon"/>
          <w:sz w:val="24"/>
        </w:rPr>
        <w:t xml:space="preserve">event catcher </w:t>
      </w:r>
      <w:r>
        <w:rPr>
          <w:rFonts w:ascii="DFKai-SB" w:eastAsia="DFKai-SB" w:hAnsi="DFKai-SB" w:cs="DFKai-SB"/>
          <w:sz w:val="24"/>
        </w:rPr>
        <w:t>或不同模式的程式取用資料。</w:t>
      </w:r>
    </w:p>
    <w:p w14:paraId="4A7D9796" w14:textId="77777777" w:rsidR="00541743" w:rsidRDefault="006A0871">
      <w:pPr>
        <w:numPr>
          <w:ilvl w:val="0"/>
          <w:numId w:val="4"/>
        </w:numPr>
        <w:spacing w:after="289" w:line="325" w:lineRule="auto"/>
        <w:ind w:right="396" w:hanging="319"/>
        <w:jc w:val="both"/>
      </w:pPr>
      <w:r>
        <w:rPr>
          <w:rFonts w:ascii="DFKai-SB" w:eastAsia="DFKai-SB" w:hAnsi="DFKai-SB" w:cs="DFKai-SB"/>
          <w:sz w:val="24"/>
        </w:rPr>
        <w:t>若是</w:t>
      </w:r>
      <w:r>
        <w:rPr>
          <w:rFonts w:ascii="Sabon" w:eastAsia="Sabon" w:hAnsi="Sabon" w:cs="Sabon"/>
          <w:sz w:val="24"/>
        </w:rPr>
        <w:t>.</w:t>
      </w:r>
      <w:proofErr w:type="spellStart"/>
      <w:r>
        <w:rPr>
          <w:rFonts w:ascii="Sabon" w:eastAsia="Sabon" w:hAnsi="Sabon" w:cs="Sabon"/>
          <w:sz w:val="24"/>
        </w:rPr>
        <w:t>init</w:t>
      </w:r>
      <w:proofErr w:type="spellEnd"/>
      <w:r>
        <w:rPr>
          <w:rFonts w:ascii="Sabon" w:eastAsia="Sabon" w:hAnsi="Sabon" w:cs="Sabon"/>
          <w:sz w:val="24"/>
        </w:rPr>
        <w:t xml:space="preserve"> </w:t>
      </w:r>
      <w:r>
        <w:rPr>
          <w:rFonts w:ascii="DFKai-SB" w:eastAsia="DFKai-SB" w:hAnsi="DFKai-SB" w:cs="DFKai-SB"/>
          <w:sz w:val="24"/>
        </w:rPr>
        <w:t xml:space="preserve">檔或是影像擷取設定相關的資料就以專案全域變數 </w:t>
      </w:r>
      <w:r>
        <w:rPr>
          <w:rFonts w:ascii="Sabon" w:eastAsia="Sabon" w:hAnsi="Sabon" w:cs="Sabon"/>
          <w:sz w:val="24"/>
        </w:rPr>
        <w:t xml:space="preserve">(project global variable) </w:t>
      </w:r>
      <w:r>
        <w:rPr>
          <w:rFonts w:ascii="DFKai-SB" w:eastAsia="DFKai-SB" w:hAnsi="DFKai-SB" w:cs="DFKai-SB"/>
          <w:sz w:val="24"/>
        </w:rPr>
        <w:t xml:space="preserve">的方式儲存，如此一來每一個 </w:t>
      </w:r>
      <w:proofErr w:type="spellStart"/>
      <w:r>
        <w:rPr>
          <w:rFonts w:ascii="Sabon" w:eastAsia="Sabon" w:hAnsi="Sabon" w:cs="Sabon"/>
          <w:sz w:val="24"/>
        </w:rPr>
        <w:t>subVI</w:t>
      </w:r>
      <w:proofErr w:type="spellEnd"/>
      <w:r>
        <w:rPr>
          <w:rFonts w:ascii="Sabon" w:eastAsia="Sabon" w:hAnsi="Sabon" w:cs="Sabon"/>
          <w:sz w:val="24"/>
        </w:rPr>
        <w:t xml:space="preserve"> </w:t>
      </w:r>
      <w:r>
        <w:rPr>
          <w:rFonts w:ascii="DFKai-SB" w:eastAsia="DFKai-SB" w:hAnsi="DFKai-SB" w:cs="DFKai-SB"/>
          <w:sz w:val="24"/>
        </w:rPr>
        <w:t xml:space="preserve">都可以自行對同一個變數進行讀取，能夠簡化 </w:t>
      </w:r>
      <w:r>
        <w:rPr>
          <w:rFonts w:ascii="Sabon" w:eastAsia="Sabon" w:hAnsi="Sabon" w:cs="Sabon"/>
          <w:sz w:val="24"/>
        </w:rPr>
        <w:t xml:space="preserve">API </w:t>
      </w:r>
      <w:r>
        <w:rPr>
          <w:rFonts w:ascii="DFKai-SB" w:eastAsia="DFKai-SB" w:hAnsi="DFKai-SB" w:cs="DFKai-SB"/>
          <w:sz w:val="24"/>
        </w:rPr>
        <w:t>的設計。</w:t>
      </w:r>
    </w:p>
    <w:p w14:paraId="4F2D316E" w14:textId="77777777" w:rsidR="00541743" w:rsidRDefault="006A0871">
      <w:pPr>
        <w:numPr>
          <w:ilvl w:val="0"/>
          <w:numId w:val="4"/>
        </w:numPr>
        <w:spacing w:after="411" w:line="325" w:lineRule="auto"/>
        <w:ind w:right="396" w:hanging="319"/>
        <w:jc w:val="both"/>
      </w:pPr>
      <w:r>
        <w:rPr>
          <w:rFonts w:ascii="DFKai-SB" w:eastAsia="DFKai-SB" w:hAnsi="DFKai-SB" w:cs="DFKai-SB"/>
          <w:sz w:val="24"/>
        </w:rPr>
        <w:t xml:space="preserve">最主要的影像資料 </w:t>
      </w:r>
      <w:r>
        <w:rPr>
          <w:rFonts w:ascii="Sabon" w:eastAsia="Sabon" w:hAnsi="Sabon" w:cs="Sabon"/>
          <w:sz w:val="24"/>
        </w:rPr>
        <w:t>data cube</w:t>
      </w:r>
      <w:r>
        <w:rPr>
          <w:rFonts w:ascii="DFKai-SB" w:eastAsia="DFKai-SB" w:hAnsi="DFKai-SB" w:cs="DFKai-SB"/>
          <w:sz w:val="24"/>
        </w:rPr>
        <w:t xml:space="preserve">，則以一個 </w:t>
      </w:r>
      <w:r>
        <w:rPr>
          <w:rFonts w:ascii="Sabon" w:eastAsia="Sabon" w:hAnsi="Sabon" w:cs="Sabon"/>
          <w:sz w:val="24"/>
        </w:rPr>
        <w:t xml:space="preserve">FGV (functional global variable) </w:t>
      </w:r>
      <w:r>
        <w:rPr>
          <w:rFonts w:ascii="DFKai-SB" w:eastAsia="DFKai-SB" w:hAnsi="DFKai-SB" w:cs="DFKai-SB"/>
          <w:sz w:val="24"/>
        </w:rPr>
        <w:t>儲存，主要的原因是三維影像資料的數據較多，若以傳統的全域變數方式儲存，每次讀取時資料都會被複製一次，造成記憶體的浪費。另外，</w:t>
      </w:r>
      <w:r>
        <w:rPr>
          <w:rFonts w:ascii="Sabon" w:eastAsia="Sabon" w:hAnsi="Sabon" w:cs="Sabon"/>
          <w:sz w:val="24"/>
        </w:rPr>
        <w:t xml:space="preserve">FGV </w:t>
      </w:r>
      <w:r>
        <w:rPr>
          <w:rFonts w:ascii="DFKai-SB" w:eastAsia="DFKai-SB" w:hAnsi="DFKai-SB" w:cs="DFKai-SB"/>
          <w:sz w:val="24"/>
        </w:rPr>
        <w:t>是本身可程式化的全域變數，除了可以對存取衝突的狀況進行處裡外，也方便做一些基礎的資料處理，如節</w:t>
      </w:r>
      <w:r>
        <w:rPr>
          <w:rFonts w:ascii="Sabon" w:eastAsia="Sabon" w:hAnsi="Sabon" w:cs="Sabon"/>
          <w:sz w:val="24"/>
        </w:rPr>
        <w:t>4.7.2</w:t>
      </w:r>
      <w:r>
        <w:rPr>
          <w:rFonts w:ascii="DFKai-SB" w:eastAsia="DFKai-SB" w:hAnsi="DFKai-SB" w:cs="DFKai-SB"/>
          <w:sz w:val="24"/>
        </w:rPr>
        <w:t>中的反射率計算。</w:t>
      </w:r>
    </w:p>
    <w:p w14:paraId="13CE1DEF" w14:textId="7FF97D77" w:rsidR="00541743" w:rsidRDefault="006A0871">
      <w:pPr>
        <w:pStyle w:val="Heading2"/>
        <w:ind w:left="-5"/>
      </w:pPr>
      <w:bookmarkStart w:id="220" w:name="_Toc32295"/>
      <w:r>
        <w:rPr>
          <w:rFonts w:ascii="Sabon" w:eastAsia="Sabon" w:hAnsi="Sabon" w:cs="Sabon"/>
        </w:rPr>
        <w:lastRenderedPageBreak/>
        <w:t xml:space="preserve">4.7 </w:t>
      </w:r>
      <w:r>
        <w:t>使用者介面與功能</w:t>
      </w:r>
      <w:bookmarkEnd w:id="220"/>
    </w:p>
    <w:p w14:paraId="655F0C8C" w14:textId="77777777" w:rsidR="00541743" w:rsidRDefault="006A0871">
      <w:pPr>
        <w:spacing w:after="5" w:line="325" w:lineRule="auto"/>
        <w:ind w:left="-5" w:right="307" w:hanging="10"/>
        <w:jc w:val="both"/>
      </w:pPr>
      <w:r>
        <w:rPr>
          <w:rFonts w:ascii="DFKai-SB" w:eastAsia="DFKai-SB" w:hAnsi="DFKai-SB" w:cs="DFKai-SB"/>
          <w:sz w:val="24"/>
        </w:rPr>
        <w:t xml:space="preserve">在軟體的前端介面上，我們希望讓使用者一目瞭然，能夠以最快的方式在螢幕上找到他所需要的控制項。因此將所有的控制按鈕分為數個類別，並從視覺上以背景圖塊 </w:t>
      </w:r>
      <w:r>
        <w:rPr>
          <w:rFonts w:ascii="Sabon" w:eastAsia="Sabon" w:hAnsi="Sabon" w:cs="Sabon"/>
          <w:sz w:val="24"/>
        </w:rPr>
        <w:t>(</w:t>
      </w:r>
      <w:proofErr w:type="spellStart"/>
      <w:r>
        <w:rPr>
          <w:rFonts w:ascii="Sabon" w:eastAsia="Sabon" w:hAnsi="Sabon" w:cs="Sabon"/>
          <w:sz w:val="24"/>
        </w:rPr>
        <w:t>LabVIEW</w:t>
      </w:r>
      <w:proofErr w:type="spellEnd"/>
      <w:r>
        <w:rPr>
          <w:rFonts w:ascii="Sabon" w:eastAsia="Sabon" w:hAnsi="Sabon" w:cs="Sabon"/>
          <w:sz w:val="24"/>
        </w:rPr>
        <w:t xml:space="preserve"> decorations) </w:t>
      </w:r>
      <w:r>
        <w:rPr>
          <w:rFonts w:ascii="DFKai-SB" w:eastAsia="DFKai-SB" w:hAnsi="DFKai-SB" w:cs="DFKai-SB"/>
          <w:sz w:val="24"/>
        </w:rPr>
        <w:t xml:space="preserve">做出區別。另外，為了避免介面整體太過雜亂，在控制項的造型上都選用 </w:t>
      </w:r>
      <w:proofErr w:type="spellStart"/>
      <w:r>
        <w:rPr>
          <w:rFonts w:ascii="Sabon" w:eastAsia="Sabon" w:hAnsi="Sabon" w:cs="Sabon"/>
          <w:sz w:val="24"/>
        </w:rPr>
        <w:t>LabVIEW</w:t>
      </w:r>
      <w:proofErr w:type="spellEnd"/>
      <w:r>
        <w:rPr>
          <w:rFonts w:ascii="Sabon" w:eastAsia="Sabon" w:hAnsi="Sabon" w:cs="Sabon"/>
          <w:sz w:val="24"/>
        </w:rPr>
        <w:t xml:space="preserve"> </w:t>
      </w:r>
      <w:r>
        <w:rPr>
          <w:rFonts w:ascii="DFKai-SB" w:eastAsia="DFKai-SB" w:hAnsi="DFKai-SB" w:cs="DFKai-SB"/>
          <w:sz w:val="24"/>
        </w:rPr>
        <w:t xml:space="preserve">中內建與 </w:t>
      </w:r>
      <w:r>
        <w:rPr>
          <w:rFonts w:ascii="Sabon" w:eastAsia="Sabon" w:hAnsi="Sabon" w:cs="Sabon"/>
          <w:sz w:val="24"/>
        </w:rPr>
        <w:t xml:space="preserve">Windows </w:t>
      </w:r>
      <w:r>
        <w:rPr>
          <w:rFonts w:ascii="DFKai-SB" w:eastAsia="DFKai-SB" w:hAnsi="DFKai-SB" w:cs="DFKai-SB"/>
          <w:sz w:val="24"/>
        </w:rPr>
        <w:t xml:space="preserve">系統風格一致的 </w:t>
      </w:r>
      <w:r>
        <w:rPr>
          <w:rFonts w:ascii="Sabon" w:eastAsia="Sabon" w:hAnsi="Sabon" w:cs="Sabon"/>
          <w:sz w:val="24"/>
        </w:rPr>
        <w:t xml:space="preserve">system </w:t>
      </w:r>
      <w:r>
        <w:rPr>
          <w:rFonts w:ascii="DFKai-SB" w:eastAsia="DFKai-SB" w:hAnsi="DFKai-SB" w:cs="DFKai-SB"/>
          <w:sz w:val="24"/>
        </w:rPr>
        <w:t xml:space="preserve">控制元件系列。因此整體的畫面簡潔，且不會有過多且不必要的視覺元素干擾使用者對整體介面的理解，僅輔以部分其他風格的 </w:t>
      </w:r>
      <w:r>
        <w:rPr>
          <w:rFonts w:ascii="Sabon" w:eastAsia="Sabon" w:hAnsi="Sabon" w:cs="Sabon"/>
          <w:sz w:val="24"/>
        </w:rPr>
        <w:t xml:space="preserve">UI </w:t>
      </w:r>
      <w:r>
        <w:rPr>
          <w:rFonts w:ascii="DFKai-SB" w:eastAsia="DFKai-SB" w:hAnsi="DFKai-SB" w:cs="DFKai-SB"/>
          <w:sz w:val="24"/>
        </w:rPr>
        <w:t xml:space="preserve">物件 </w:t>
      </w:r>
      <w:r>
        <w:rPr>
          <w:rFonts w:ascii="Sabon" w:eastAsia="Sabon" w:hAnsi="Sabon" w:cs="Sabon"/>
          <w:sz w:val="24"/>
        </w:rPr>
        <w:t xml:space="preserve">(silver decorations) </w:t>
      </w:r>
      <w:r>
        <w:rPr>
          <w:rFonts w:ascii="DFKai-SB" w:eastAsia="DFKai-SB" w:hAnsi="DFKai-SB" w:cs="DFKai-SB"/>
          <w:sz w:val="24"/>
        </w:rPr>
        <w:t>幫助使用者理解各類別控制原件的分區，達到操作上直觀與美觀的目的。</w:t>
      </w:r>
    </w:p>
    <w:p w14:paraId="0A7155F1" w14:textId="77777777" w:rsidR="00541743" w:rsidRDefault="006A0871">
      <w:pPr>
        <w:spacing w:after="4" w:line="312" w:lineRule="auto"/>
        <w:ind w:left="-15" w:right="172" w:firstLine="359"/>
      </w:pPr>
      <w:r>
        <w:rPr>
          <w:rFonts w:ascii="DFKai-SB" w:eastAsia="DFKai-SB" w:hAnsi="DFKai-SB" w:cs="DFKai-SB"/>
          <w:sz w:val="24"/>
        </w:rPr>
        <w:t>除此之外，操作介面除了靜態上的設計外，也有許多會需要因應使用者輸入來進行回應的動態變化。首先是希望使用者所有的輸入都能得到介面上的反應，讓使用者知道操作是否成功。另外，也盡量使用一些視覺元素，例如表達系統冷卻情形的顏色燈號、載台移動中的燈號、矩陣旋轉的進度條等，來提醒使用者目前系統的狀態。這些動態的設計能避免讓使用者對於系統的操作狀態感到困惑。</w:t>
      </w:r>
    </w:p>
    <w:p w14:paraId="38FAB46D" w14:textId="77777777" w:rsidR="00541743" w:rsidRDefault="006A0871">
      <w:pPr>
        <w:spacing w:after="324" w:line="325" w:lineRule="auto"/>
        <w:ind w:left="-15" w:right="396" w:firstLine="359"/>
        <w:jc w:val="both"/>
      </w:pPr>
      <w:r>
        <w:rPr>
          <w:rFonts w:ascii="DFKai-SB" w:eastAsia="DFKai-SB" w:hAnsi="DFKai-SB" w:cs="DFKai-SB"/>
          <w:sz w:val="24"/>
        </w:rPr>
        <w:t>接著，雖然介面上布局排版不會在操作過程中有重大改變，但許多文字、圖表標題、尺規，會隨著顯示的內容不同，做出相應的變化。而在當下不應該被使用的控制項，也會在視覺上明顯的被淡化，從圖</w:t>
      </w:r>
      <w:r>
        <w:rPr>
          <w:rFonts w:ascii="Sabon" w:eastAsia="Sabon" w:hAnsi="Sabon" w:cs="Sabon"/>
          <w:sz w:val="24"/>
        </w:rPr>
        <w:t>17</w:t>
      </w:r>
      <w:r>
        <w:rPr>
          <w:rFonts w:ascii="DFKai-SB" w:eastAsia="DFKai-SB" w:hAnsi="DFKai-SB" w:cs="DFKai-SB"/>
          <w:sz w:val="24"/>
        </w:rPr>
        <w:t>與圖</w:t>
      </w:r>
      <w:r>
        <w:rPr>
          <w:rFonts w:ascii="Sabon" w:eastAsia="Sabon" w:hAnsi="Sabon" w:cs="Sabon"/>
          <w:sz w:val="24"/>
        </w:rPr>
        <w:t>18</w:t>
      </w:r>
      <w:r>
        <w:rPr>
          <w:rFonts w:ascii="DFKai-SB" w:eastAsia="DFKai-SB" w:hAnsi="DFKai-SB" w:cs="DFKai-SB"/>
          <w:sz w:val="24"/>
        </w:rPr>
        <w:t xml:space="preserve">中 </w:t>
      </w:r>
      <w:r>
        <w:rPr>
          <w:rFonts w:ascii="Sabon" w:eastAsia="Sabon" w:hAnsi="Sabon" w:cs="Sabon"/>
          <w:sz w:val="24"/>
        </w:rPr>
        <w:t xml:space="preserve">Imaging Settings </w:t>
      </w:r>
      <w:r>
        <w:rPr>
          <w:rFonts w:ascii="DFKai-SB" w:eastAsia="DFKai-SB" w:hAnsi="DFKai-SB" w:cs="DFKai-SB"/>
          <w:sz w:val="24"/>
        </w:rPr>
        <w:t xml:space="preserve">和 </w:t>
      </w:r>
      <w:r>
        <w:rPr>
          <w:rFonts w:ascii="Sabon" w:eastAsia="Sabon" w:hAnsi="Sabon" w:cs="Sabon"/>
          <w:sz w:val="24"/>
        </w:rPr>
        <w:t xml:space="preserve">Scan </w:t>
      </w:r>
      <w:r>
        <w:rPr>
          <w:rFonts w:ascii="DFKai-SB" w:eastAsia="DFKai-SB" w:hAnsi="DFKai-SB" w:cs="DFKai-SB"/>
          <w:sz w:val="24"/>
        </w:rPr>
        <w:t>控制區的比較即可看到，進行掃描時所有的影像設定皆不應被更動，因此在介面上相關的控制元件皆被淡化關閉。</w:t>
      </w:r>
    </w:p>
    <w:p w14:paraId="04E88415" w14:textId="77777777" w:rsidR="00541743" w:rsidRDefault="006A0871">
      <w:pPr>
        <w:pStyle w:val="Heading4"/>
        <w:tabs>
          <w:tab w:val="center" w:pos="1269"/>
        </w:tabs>
        <w:ind w:left="-15" w:firstLine="0"/>
      </w:pPr>
      <w:r>
        <w:t>4.7.1</w:t>
      </w:r>
      <w:r>
        <w:tab/>
        <w:t xml:space="preserve">ROI </w:t>
      </w:r>
      <w:r>
        <w:rPr>
          <w:rFonts w:ascii="Microsoft JhengHei" w:eastAsia="Microsoft JhengHei" w:hAnsi="Microsoft JhengHei" w:cs="Microsoft JhengHei"/>
        </w:rPr>
        <w:t>框取</w:t>
      </w:r>
    </w:p>
    <w:p w14:paraId="671FBBDE" w14:textId="77777777" w:rsidR="00541743" w:rsidRDefault="006A0871">
      <w:pPr>
        <w:spacing w:after="4" w:line="312" w:lineRule="auto"/>
        <w:ind w:left="-5" w:right="172" w:hanging="10"/>
      </w:pPr>
      <w:r>
        <w:rPr>
          <w:rFonts w:ascii="DFKai-SB" w:eastAsia="DFKai-SB" w:hAnsi="DFKai-SB" w:cs="DFKai-SB"/>
          <w:sz w:val="24"/>
        </w:rPr>
        <w:t>本階段中重要的軟體功能開發之一，就是圖</w:t>
      </w:r>
      <w:r>
        <w:rPr>
          <w:rFonts w:ascii="Sabon" w:eastAsia="Sabon" w:hAnsi="Sabon" w:cs="Sabon"/>
          <w:sz w:val="24"/>
        </w:rPr>
        <w:t>19</w:t>
      </w:r>
      <w:r>
        <w:rPr>
          <w:rFonts w:ascii="DFKai-SB" w:eastAsia="DFKai-SB" w:hAnsi="DFKai-SB" w:cs="DFKai-SB"/>
          <w:sz w:val="24"/>
        </w:rPr>
        <w:t xml:space="preserve">中的 </w:t>
      </w:r>
      <w:r>
        <w:rPr>
          <w:rFonts w:ascii="Sabon" w:eastAsia="Sabon" w:hAnsi="Sabon" w:cs="Sabon"/>
          <w:sz w:val="24"/>
        </w:rPr>
        <w:t xml:space="preserve">ROI </w:t>
      </w:r>
      <w:r>
        <w:rPr>
          <w:rFonts w:ascii="DFKai-SB" w:eastAsia="DFKai-SB" w:hAnsi="DFKai-SB" w:cs="DFKai-SB"/>
          <w:sz w:val="24"/>
        </w:rPr>
        <w:t xml:space="preserve">框取功能。當使用者打開右側的 </w:t>
      </w:r>
      <w:r>
        <w:rPr>
          <w:rFonts w:ascii="Sabon" w:eastAsia="Sabon" w:hAnsi="Sabon" w:cs="Sabon"/>
          <w:sz w:val="24"/>
        </w:rPr>
        <w:t xml:space="preserve">OM </w:t>
      </w:r>
      <w:r>
        <w:rPr>
          <w:rFonts w:ascii="DFKai-SB" w:eastAsia="DFKai-SB" w:hAnsi="DFKai-SB" w:cs="DFKai-SB"/>
          <w:sz w:val="24"/>
        </w:rPr>
        <w:t xml:space="preserve">影像畫面後，可以透過下方的拉桿調整掃描起始與結束的位置，接著只要按下 </w:t>
      </w:r>
      <w:r>
        <w:rPr>
          <w:rFonts w:ascii="Sabon" w:eastAsia="Sabon" w:hAnsi="Sabon" w:cs="Sabon"/>
          <w:sz w:val="24"/>
        </w:rPr>
        <w:t>ROI Scan</w:t>
      </w:r>
      <w:r>
        <w:rPr>
          <w:rFonts w:ascii="DFKai-SB" w:eastAsia="DFKai-SB" w:hAnsi="DFKai-SB" w:cs="DFKai-SB"/>
          <w:sz w:val="24"/>
        </w:rPr>
        <w:t xml:space="preserve">，系統就會自動完成範圍內的掃瞄。該功能的開發過程中，最重要的是 </w:t>
      </w:r>
      <w:r>
        <w:rPr>
          <w:rFonts w:ascii="Sabon" w:eastAsia="Sabon" w:hAnsi="Sabon" w:cs="Sabon"/>
          <w:sz w:val="24"/>
        </w:rPr>
        <w:t xml:space="preserve">OM </w:t>
      </w:r>
      <w:r>
        <w:rPr>
          <w:rFonts w:ascii="DFKai-SB" w:eastAsia="DFKai-SB" w:hAnsi="DFKai-SB" w:cs="DFKai-SB"/>
          <w:sz w:val="24"/>
        </w:rPr>
        <w:t xml:space="preserve">影像上所框取出的範圍，要如何轉換為電動載台移動的實際長度。為了完成這樣的校正，我們另外設計了一個校正用的程式，其可以讀取 </w:t>
      </w:r>
      <w:r>
        <w:rPr>
          <w:rFonts w:ascii="Sabon" w:eastAsia="Sabon" w:hAnsi="Sabon" w:cs="Sabon"/>
          <w:sz w:val="24"/>
        </w:rPr>
        <w:t xml:space="preserve">Canon </w:t>
      </w:r>
      <w:r>
        <w:rPr>
          <w:rFonts w:ascii="DFKai-SB" w:eastAsia="DFKai-SB" w:hAnsi="DFKai-SB" w:cs="DFKai-SB"/>
          <w:sz w:val="24"/>
        </w:rPr>
        <w:t>相機的影像，並在影像上讓使用者畫上定位點，以計算樣品實際長度與螢幕顯示座標的比例關係。</w:t>
      </w:r>
    </w:p>
    <w:p w14:paraId="4777343A" w14:textId="77777777" w:rsidR="00541743" w:rsidRDefault="006A0871">
      <w:pPr>
        <w:spacing w:after="4"/>
        <w:ind w:left="369" w:right="172" w:hanging="10"/>
      </w:pPr>
      <w:r>
        <w:rPr>
          <w:rFonts w:ascii="DFKai-SB" w:eastAsia="DFKai-SB" w:hAnsi="DFKai-SB" w:cs="DFKai-SB"/>
          <w:sz w:val="24"/>
        </w:rPr>
        <w:t xml:space="preserve">除此之外，這個功能的開發，也牽扯到許多 </w:t>
      </w:r>
      <w:r>
        <w:rPr>
          <w:rFonts w:ascii="Sabon" w:eastAsia="Sabon" w:hAnsi="Sabon" w:cs="Sabon"/>
          <w:sz w:val="24"/>
        </w:rPr>
        <w:t xml:space="preserve">OM </w:t>
      </w:r>
      <w:r>
        <w:rPr>
          <w:rFonts w:ascii="DFKai-SB" w:eastAsia="DFKai-SB" w:hAnsi="DFKai-SB" w:cs="DFKai-SB"/>
          <w:sz w:val="24"/>
        </w:rPr>
        <w:t>顯示的設計。由於我們並沒</w:t>
      </w:r>
    </w:p>
    <w:p w14:paraId="431B6338" w14:textId="77777777" w:rsidR="00541743" w:rsidRDefault="006A0871">
      <w:pPr>
        <w:spacing w:after="277"/>
      </w:pPr>
      <w:r>
        <w:rPr>
          <w:noProof/>
          <w:lang w:val="en-MY" w:eastAsia="zh-CN"/>
        </w:rPr>
        <w:lastRenderedPageBreak/>
        <w:drawing>
          <wp:inline distT="0" distB="0" distL="0" distR="0" wp14:anchorId="75A2506C" wp14:editId="6EF4443B">
            <wp:extent cx="5400013" cy="3037507"/>
            <wp:effectExtent l="0" t="0" r="0" b="0"/>
            <wp:docPr id="1796" name="Picture 1796"/>
            <wp:cNvGraphicFramePr/>
            <a:graphic xmlns:a="http://schemas.openxmlformats.org/drawingml/2006/main">
              <a:graphicData uri="http://schemas.openxmlformats.org/drawingml/2006/picture">
                <pic:pic xmlns:pic="http://schemas.openxmlformats.org/drawingml/2006/picture">
                  <pic:nvPicPr>
                    <pic:cNvPr id="1796" name="Picture 1796"/>
                    <pic:cNvPicPr/>
                  </pic:nvPicPr>
                  <pic:blipFill>
                    <a:blip r:embed="rId42"/>
                    <a:stretch>
                      <a:fillRect/>
                    </a:stretch>
                  </pic:blipFill>
                  <pic:spPr>
                    <a:xfrm>
                      <a:off x="0" y="0"/>
                      <a:ext cx="5400013" cy="3037507"/>
                    </a:xfrm>
                    <a:prstGeom prst="rect">
                      <a:avLst/>
                    </a:prstGeom>
                  </pic:spPr>
                </pic:pic>
              </a:graphicData>
            </a:graphic>
          </wp:inline>
        </w:drawing>
      </w:r>
    </w:p>
    <w:p w14:paraId="0CBA467F" w14:textId="77777777" w:rsidR="00541743" w:rsidRDefault="006A0871">
      <w:pPr>
        <w:spacing w:after="1150" w:line="265" w:lineRule="auto"/>
        <w:ind w:left="10" w:right="314" w:hanging="10"/>
        <w:jc w:val="center"/>
      </w:pPr>
      <w:r>
        <w:rPr>
          <w:rFonts w:ascii="DFKai-SB" w:eastAsia="DFKai-SB" w:hAnsi="DFKai-SB" w:cs="DFKai-SB"/>
          <w:sz w:val="24"/>
        </w:rPr>
        <w:t xml:space="preserve">圖 </w:t>
      </w:r>
      <w:r>
        <w:rPr>
          <w:rFonts w:ascii="Sabon" w:eastAsia="Sabon" w:hAnsi="Sabon" w:cs="Sabon"/>
          <w:sz w:val="24"/>
        </w:rPr>
        <w:t xml:space="preserve">17: </w:t>
      </w:r>
      <w:r>
        <w:rPr>
          <w:rFonts w:ascii="DFKai-SB" w:eastAsia="DFKai-SB" w:hAnsi="DFKai-SB" w:cs="DFKai-SB"/>
          <w:sz w:val="24"/>
        </w:rPr>
        <w:t>在影像模式下的軟體介面。</w:t>
      </w:r>
    </w:p>
    <w:p w14:paraId="612F1FDF" w14:textId="77777777" w:rsidR="00541743" w:rsidRDefault="006A0871">
      <w:pPr>
        <w:spacing w:after="279"/>
      </w:pPr>
      <w:r>
        <w:rPr>
          <w:noProof/>
          <w:lang w:val="en-MY" w:eastAsia="zh-CN"/>
        </w:rPr>
        <w:drawing>
          <wp:inline distT="0" distB="0" distL="0" distR="0" wp14:anchorId="2BEA7529" wp14:editId="5C9D64C2">
            <wp:extent cx="5400013" cy="3037507"/>
            <wp:effectExtent l="0" t="0" r="0" b="0"/>
            <wp:docPr id="1801" name="Picture 1801"/>
            <wp:cNvGraphicFramePr/>
            <a:graphic xmlns:a="http://schemas.openxmlformats.org/drawingml/2006/main">
              <a:graphicData uri="http://schemas.openxmlformats.org/drawingml/2006/picture">
                <pic:pic xmlns:pic="http://schemas.openxmlformats.org/drawingml/2006/picture">
                  <pic:nvPicPr>
                    <pic:cNvPr id="1801" name="Picture 1801"/>
                    <pic:cNvPicPr/>
                  </pic:nvPicPr>
                  <pic:blipFill>
                    <a:blip r:embed="rId43"/>
                    <a:stretch>
                      <a:fillRect/>
                    </a:stretch>
                  </pic:blipFill>
                  <pic:spPr>
                    <a:xfrm>
                      <a:off x="0" y="0"/>
                      <a:ext cx="5400013" cy="3037507"/>
                    </a:xfrm>
                    <a:prstGeom prst="rect">
                      <a:avLst/>
                    </a:prstGeom>
                  </pic:spPr>
                </pic:pic>
              </a:graphicData>
            </a:graphic>
          </wp:inline>
        </w:drawing>
      </w:r>
    </w:p>
    <w:p w14:paraId="67E68E84" w14:textId="77777777" w:rsidR="00541743" w:rsidRDefault="006A0871">
      <w:pPr>
        <w:spacing w:after="4" w:line="312" w:lineRule="auto"/>
        <w:ind w:left="-5" w:right="172" w:hanging="10"/>
      </w:pPr>
      <w:r>
        <w:rPr>
          <w:rFonts w:ascii="DFKai-SB" w:eastAsia="DFKai-SB" w:hAnsi="DFKai-SB" w:cs="DFKai-SB"/>
          <w:sz w:val="24"/>
        </w:rPr>
        <w:t xml:space="preserve">圖 </w:t>
      </w:r>
      <w:r>
        <w:rPr>
          <w:rFonts w:ascii="Sabon" w:eastAsia="Sabon" w:hAnsi="Sabon" w:cs="Sabon"/>
          <w:sz w:val="24"/>
        </w:rPr>
        <w:t xml:space="preserve">18: </w:t>
      </w:r>
      <w:r>
        <w:rPr>
          <w:rFonts w:ascii="DFKai-SB" w:eastAsia="DFKai-SB" w:hAnsi="DFKai-SB" w:cs="DFKai-SB"/>
          <w:sz w:val="24"/>
        </w:rPr>
        <w:t>掃描時的軟體介面，所有控制單元皆被淡化且關閉，掃描過程中，左側的顯示幕呈現出目前的線掃描影像，上方並有標示目前的掃描進度，右側顯示幕則顯示出目前已完成掃描的高光譜影像。</w:t>
      </w:r>
    </w:p>
    <w:p w14:paraId="12F65C5C" w14:textId="77777777" w:rsidR="00541743" w:rsidRDefault="006A0871">
      <w:pPr>
        <w:spacing w:after="266"/>
      </w:pPr>
      <w:r>
        <w:rPr>
          <w:noProof/>
          <w:lang w:val="en-MY" w:eastAsia="zh-CN"/>
        </w:rPr>
        <w:lastRenderedPageBreak/>
        <w:drawing>
          <wp:inline distT="0" distB="0" distL="0" distR="0" wp14:anchorId="1D2F4F87" wp14:editId="3B0ABAD8">
            <wp:extent cx="5400013" cy="3037507"/>
            <wp:effectExtent l="0" t="0" r="0" b="0"/>
            <wp:docPr id="1811" name="Picture 1811"/>
            <wp:cNvGraphicFramePr/>
            <a:graphic xmlns:a="http://schemas.openxmlformats.org/drawingml/2006/main">
              <a:graphicData uri="http://schemas.openxmlformats.org/drawingml/2006/picture">
                <pic:pic xmlns:pic="http://schemas.openxmlformats.org/drawingml/2006/picture">
                  <pic:nvPicPr>
                    <pic:cNvPr id="1811" name="Picture 1811"/>
                    <pic:cNvPicPr/>
                  </pic:nvPicPr>
                  <pic:blipFill>
                    <a:blip r:embed="rId44"/>
                    <a:stretch>
                      <a:fillRect/>
                    </a:stretch>
                  </pic:blipFill>
                  <pic:spPr>
                    <a:xfrm>
                      <a:off x="0" y="0"/>
                      <a:ext cx="5400013" cy="3037507"/>
                    </a:xfrm>
                    <a:prstGeom prst="rect">
                      <a:avLst/>
                    </a:prstGeom>
                  </pic:spPr>
                </pic:pic>
              </a:graphicData>
            </a:graphic>
          </wp:inline>
        </w:drawing>
      </w:r>
    </w:p>
    <w:p w14:paraId="1041F94F" w14:textId="77777777" w:rsidR="00541743" w:rsidRDefault="006A0871">
      <w:pPr>
        <w:spacing w:after="453" w:line="265" w:lineRule="auto"/>
        <w:ind w:left="10" w:right="314" w:hanging="10"/>
        <w:jc w:val="center"/>
      </w:pPr>
      <w:r>
        <w:rPr>
          <w:rFonts w:ascii="DFKai-SB" w:eastAsia="DFKai-SB" w:hAnsi="DFKai-SB" w:cs="DFKai-SB"/>
          <w:sz w:val="24"/>
        </w:rPr>
        <w:t xml:space="preserve">圖 </w:t>
      </w:r>
      <w:r>
        <w:rPr>
          <w:rFonts w:ascii="Sabon" w:eastAsia="Sabon" w:hAnsi="Sabon" w:cs="Sabon"/>
          <w:sz w:val="24"/>
        </w:rPr>
        <w:t xml:space="preserve">19: ROI </w:t>
      </w:r>
      <w:r>
        <w:rPr>
          <w:rFonts w:ascii="DFKai-SB" w:eastAsia="DFKai-SB" w:hAnsi="DFKai-SB" w:cs="DFKai-SB"/>
          <w:sz w:val="24"/>
        </w:rPr>
        <w:t>框取功能。</w:t>
      </w:r>
    </w:p>
    <w:p w14:paraId="4E0614E7" w14:textId="77777777" w:rsidR="00541743" w:rsidRDefault="006A0871">
      <w:pPr>
        <w:spacing w:after="310" w:line="325" w:lineRule="auto"/>
        <w:ind w:left="-5" w:right="307" w:hanging="10"/>
        <w:jc w:val="both"/>
      </w:pPr>
      <w:r>
        <w:rPr>
          <w:rFonts w:ascii="DFKai-SB" w:eastAsia="DFKai-SB" w:hAnsi="DFKai-SB" w:cs="DFKai-SB"/>
          <w:sz w:val="24"/>
        </w:rPr>
        <w:t xml:space="preserve">有使用到 </w:t>
      </w:r>
      <w:r>
        <w:rPr>
          <w:rFonts w:ascii="Sabon" w:eastAsia="Sabon" w:hAnsi="Sabon" w:cs="Sabon"/>
          <w:sz w:val="24"/>
        </w:rPr>
        <w:t xml:space="preserve">Canon M200 </w:t>
      </w:r>
      <w:r>
        <w:rPr>
          <w:rFonts w:ascii="DFKai-SB" w:eastAsia="DFKai-SB" w:hAnsi="DFKai-SB" w:cs="DFKai-SB"/>
          <w:sz w:val="24"/>
        </w:rPr>
        <w:t xml:space="preserve">影像感測器的全幅畫面，因此 </w:t>
      </w:r>
      <w:r>
        <w:rPr>
          <w:rFonts w:ascii="Sabon" w:eastAsia="Sabon" w:hAnsi="Sabon" w:cs="Sabon"/>
          <w:sz w:val="24"/>
        </w:rPr>
        <w:t xml:space="preserve">OM </w:t>
      </w:r>
      <w:r>
        <w:rPr>
          <w:rFonts w:ascii="DFKai-SB" w:eastAsia="DFKai-SB" w:hAnsi="DFKai-SB" w:cs="DFKai-SB"/>
          <w:sz w:val="24"/>
        </w:rPr>
        <w:t>影像需先經過裁切，這些裁切的設定也都儲存在</w:t>
      </w:r>
      <w:r>
        <w:rPr>
          <w:rFonts w:ascii="Sabon" w:eastAsia="Sabon" w:hAnsi="Sabon" w:cs="Sabon"/>
          <w:sz w:val="24"/>
        </w:rPr>
        <w:t>.</w:t>
      </w:r>
      <w:proofErr w:type="spellStart"/>
      <w:r>
        <w:rPr>
          <w:rFonts w:ascii="Sabon" w:eastAsia="Sabon" w:hAnsi="Sabon" w:cs="Sabon"/>
          <w:sz w:val="24"/>
        </w:rPr>
        <w:t>init</w:t>
      </w:r>
      <w:proofErr w:type="spellEnd"/>
      <w:r>
        <w:rPr>
          <w:rFonts w:ascii="Sabon" w:eastAsia="Sabon" w:hAnsi="Sabon" w:cs="Sabon"/>
          <w:sz w:val="24"/>
        </w:rPr>
        <w:t xml:space="preserve"> </w:t>
      </w:r>
      <w:r>
        <w:rPr>
          <w:rFonts w:ascii="DFKai-SB" w:eastAsia="DFKai-SB" w:hAnsi="DFKai-SB" w:cs="DFKai-SB"/>
          <w:sz w:val="24"/>
        </w:rPr>
        <w:t>檔中，可以參考</w:t>
      </w:r>
      <w:r>
        <w:rPr>
          <w:rFonts w:ascii="Sabon" w:eastAsia="Sabon" w:hAnsi="Sabon" w:cs="Sabon"/>
          <w:sz w:val="24"/>
        </w:rPr>
        <w:t>.</w:t>
      </w:r>
      <w:proofErr w:type="spellStart"/>
      <w:r>
        <w:rPr>
          <w:rFonts w:ascii="Sabon" w:eastAsia="Sabon" w:hAnsi="Sabon" w:cs="Sabon"/>
          <w:sz w:val="24"/>
        </w:rPr>
        <w:t>init</w:t>
      </w:r>
      <w:proofErr w:type="spellEnd"/>
      <w:r>
        <w:rPr>
          <w:rFonts w:ascii="Sabon" w:eastAsia="Sabon" w:hAnsi="Sabon" w:cs="Sabon"/>
          <w:sz w:val="24"/>
        </w:rPr>
        <w:t xml:space="preserve"> </w:t>
      </w:r>
      <w:r>
        <w:rPr>
          <w:rFonts w:ascii="DFKai-SB" w:eastAsia="DFKai-SB" w:hAnsi="DFKai-SB" w:cs="DFKai-SB"/>
          <w:sz w:val="24"/>
        </w:rPr>
        <w:t xml:space="preserve">檔的 </w:t>
      </w:r>
      <w:r>
        <w:rPr>
          <w:rFonts w:ascii="Sabon" w:eastAsia="Sabon" w:hAnsi="Sabon" w:cs="Sabon"/>
          <w:sz w:val="24"/>
        </w:rPr>
        <w:t xml:space="preserve">OM </w:t>
      </w:r>
      <w:r>
        <w:rPr>
          <w:rFonts w:ascii="DFKai-SB" w:eastAsia="DFKai-SB" w:hAnsi="DFKai-SB" w:cs="DFKai-SB"/>
          <w:sz w:val="24"/>
        </w:rPr>
        <w:t xml:space="preserve">章節。同時還要在 </w:t>
      </w:r>
      <w:r>
        <w:rPr>
          <w:rFonts w:ascii="Sabon" w:eastAsia="Sabon" w:hAnsi="Sabon" w:cs="Sabon"/>
          <w:sz w:val="24"/>
        </w:rPr>
        <w:t xml:space="preserve">OM </w:t>
      </w:r>
      <w:r>
        <w:rPr>
          <w:rFonts w:ascii="DFKai-SB" w:eastAsia="DFKai-SB" w:hAnsi="DFKai-SB" w:cs="DFKai-SB"/>
          <w:sz w:val="24"/>
        </w:rPr>
        <w:t xml:space="preserve">影像上顯示線分光儀當下所觀測的位置 </w:t>
      </w:r>
      <w:r>
        <w:rPr>
          <w:rFonts w:ascii="Sabon" w:eastAsia="Sabon" w:hAnsi="Sabon" w:cs="Sabon"/>
          <w:sz w:val="24"/>
        </w:rPr>
        <w:t>(</w:t>
      </w:r>
      <w:r>
        <w:rPr>
          <w:rFonts w:ascii="DFKai-SB" w:eastAsia="DFKai-SB" w:hAnsi="DFKai-SB" w:cs="DFKai-SB"/>
          <w:sz w:val="24"/>
        </w:rPr>
        <w:t>圖</w:t>
      </w:r>
      <w:r>
        <w:rPr>
          <w:rFonts w:ascii="Sabon" w:eastAsia="Sabon" w:hAnsi="Sabon" w:cs="Sabon"/>
          <w:sz w:val="24"/>
        </w:rPr>
        <w:t>19</w:t>
      </w:r>
      <w:r>
        <w:rPr>
          <w:rFonts w:ascii="DFKai-SB" w:eastAsia="DFKai-SB" w:hAnsi="DFKai-SB" w:cs="DFKai-SB"/>
          <w:sz w:val="24"/>
        </w:rPr>
        <w:t>中白色垂直虛線</w:t>
      </w:r>
      <w:proofErr w:type="gramStart"/>
      <w:r>
        <w:rPr>
          <w:rFonts w:ascii="Sabon" w:eastAsia="Sabon" w:hAnsi="Sabon" w:cs="Sabon"/>
          <w:sz w:val="24"/>
        </w:rPr>
        <w:t>)</w:t>
      </w:r>
      <w:r>
        <w:rPr>
          <w:rFonts w:ascii="DFKai-SB" w:eastAsia="DFKai-SB" w:hAnsi="DFKai-SB" w:cs="DFKai-SB"/>
          <w:sz w:val="24"/>
        </w:rPr>
        <w:t>，</w:t>
      </w:r>
      <w:proofErr w:type="gramEnd"/>
      <w:r>
        <w:rPr>
          <w:rFonts w:ascii="DFKai-SB" w:eastAsia="DFKai-SB" w:hAnsi="DFKai-SB" w:cs="DFKai-SB"/>
          <w:sz w:val="24"/>
        </w:rPr>
        <w:t xml:space="preserve">以及線分光儀的縱軸視野範圍 </w:t>
      </w:r>
      <w:r>
        <w:rPr>
          <w:rFonts w:ascii="Sabon" w:eastAsia="Sabon" w:hAnsi="Sabon" w:cs="Sabon"/>
          <w:sz w:val="24"/>
        </w:rPr>
        <w:t>(</w:t>
      </w:r>
      <w:r>
        <w:rPr>
          <w:rFonts w:ascii="DFKai-SB" w:eastAsia="DFKai-SB" w:hAnsi="DFKai-SB" w:cs="DFKai-SB"/>
          <w:sz w:val="24"/>
        </w:rPr>
        <w:t>圖</w:t>
      </w:r>
      <w:r>
        <w:rPr>
          <w:rFonts w:ascii="Sabon" w:eastAsia="Sabon" w:hAnsi="Sabon" w:cs="Sabon"/>
          <w:sz w:val="24"/>
        </w:rPr>
        <w:t>19</w:t>
      </w:r>
      <w:r>
        <w:rPr>
          <w:rFonts w:ascii="DFKai-SB" w:eastAsia="DFKai-SB" w:hAnsi="DFKai-SB" w:cs="DFKai-SB"/>
          <w:sz w:val="24"/>
        </w:rPr>
        <w:t>中兩條白色水明虛線</w:t>
      </w:r>
      <w:r>
        <w:rPr>
          <w:rFonts w:ascii="Sabon" w:eastAsia="Sabon" w:hAnsi="Sabon" w:cs="Sabon"/>
          <w:sz w:val="24"/>
        </w:rPr>
        <w:t>)</w:t>
      </w:r>
      <w:r>
        <w:rPr>
          <w:rFonts w:ascii="DFKai-SB" w:eastAsia="DFKai-SB" w:hAnsi="DFKai-SB" w:cs="DFKai-SB"/>
          <w:sz w:val="24"/>
        </w:rPr>
        <w:t>，這些都可以校正程式與具有已知特徵的樣品來協助判斷，</w:t>
      </w:r>
    </w:p>
    <w:p w14:paraId="5A5CCD84" w14:textId="77777777" w:rsidR="00541743" w:rsidRDefault="006A0871">
      <w:pPr>
        <w:pStyle w:val="Heading4"/>
        <w:spacing w:after="255"/>
        <w:ind w:left="-5"/>
      </w:pPr>
      <w:r>
        <w:t xml:space="preserve">4.7.2 </w:t>
      </w:r>
      <w:r>
        <w:rPr>
          <w:rFonts w:ascii="Microsoft JhengHei" w:eastAsia="Microsoft JhengHei" w:hAnsi="Microsoft JhengHei" w:cs="Microsoft JhengHei"/>
        </w:rPr>
        <w:t>背景</w:t>
      </w:r>
      <w:r>
        <w:t>/</w:t>
      </w:r>
      <w:r>
        <w:rPr>
          <w:rFonts w:ascii="Microsoft JhengHei" w:eastAsia="Microsoft JhengHei" w:hAnsi="Microsoft JhengHei" w:cs="Microsoft JhengHei"/>
        </w:rPr>
        <w:t>參考光譜</w:t>
      </w:r>
    </w:p>
    <w:p w14:paraId="35451480" w14:textId="77777777" w:rsidR="00541743" w:rsidRDefault="006A0871">
      <w:pPr>
        <w:spacing w:after="4" w:line="312" w:lineRule="auto"/>
        <w:ind w:left="-5" w:right="172" w:hanging="10"/>
      </w:pPr>
      <w:r>
        <w:rPr>
          <w:rFonts w:ascii="DFKai-SB" w:eastAsia="DFKai-SB" w:hAnsi="DFKai-SB" w:cs="DFKai-SB"/>
          <w:sz w:val="24"/>
        </w:rPr>
        <w:t xml:space="preserve">由於本系統以平行光進行照射的特性，非常適合作反射光譜的量測。然而，量測反射光時我們希望量測的是樣品在各波長下的反射率，因為原始反射光譜帶有光源在光譜或空間中的不均勻。同時，在多數的光譜量測中，我們也都必須對影像感測器的背景雜訊進行校正，因而在此著手開發光源參考 </w:t>
      </w:r>
      <w:r>
        <w:rPr>
          <w:rFonts w:ascii="Sabon" w:eastAsia="Sabon" w:hAnsi="Sabon" w:cs="Sabon"/>
          <w:sz w:val="24"/>
        </w:rPr>
        <w:t xml:space="preserve">(Reference) </w:t>
      </w:r>
      <w:r>
        <w:rPr>
          <w:rFonts w:ascii="DFKai-SB" w:eastAsia="DFKai-SB" w:hAnsi="DFKai-SB" w:cs="DFKai-SB"/>
          <w:sz w:val="24"/>
        </w:rPr>
        <w:t xml:space="preserve">光譜與背景 </w:t>
      </w:r>
      <w:r>
        <w:rPr>
          <w:rFonts w:ascii="Sabon" w:eastAsia="Sabon" w:hAnsi="Sabon" w:cs="Sabon"/>
          <w:sz w:val="24"/>
        </w:rPr>
        <w:t xml:space="preserve">(Background) </w:t>
      </w:r>
      <w:r>
        <w:rPr>
          <w:rFonts w:ascii="DFKai-SB" w:eastAsia="DFKai-SB" w:hAnsi="DFKai-SB" w:cs="DFKai-SB"/>
          <w:sz w:val="24"/>
        </w:rPr>
        <w:t xml:space="preserve">光譜 </w:t>
      </w:r>
      <w:r>
        <w:rPr>
          <w:rFonts w:ascii="Sabon" w:eastAsia="Sabon" w:hAnsi="Sabon" w:cs="Sabon"/>
          <w:sz w:val="24"/>
        </w:rPr>
        <w:t>(</w:t>
      </w:r>
      <w:r>
        <w:rPr>
          <w:rFonts w:ascii="DFKai-SB" w:eastAsia="DFKai-SB" w:hAnsi="DFKai-SB" w:cs="DFKai-SB"/>
          <w:sz w:val="24"/>
        </w:rPr>
        <w:t>背景雜訊</w:t>
      </w:r>
      <w:r>
        <w:rPr>
          <w:rFonts w:ascii="Sabon" w:eastAsia="Sabon" w:hAnsi="Sabon" w:cs="Sabon"/>
          <w:sz w:val="24"/>
        </w:rPr>
        <w:t xml:space="preserve">) </w:t>
      </w:r>
      <w:r>
        <w:rPr>
          <w:rFonts w:ascii="DFKai-SB" w:eastAsia="DFKai-SB" w:hAnsi="DFKai-SB" w:cs="DFKai-SB"/>
          <w:sz w:val="24"/>
        </w:rPr>
        <w:t xml:space="preserve">的擷取與校正功能。實際進行校正時，是將背景光譜 </w:t>
      </w:r>
      <w:r>
        <w:rPr>
          <w:rFonts w:ascii="Sabon" w:eastAsia="Sabon" w:hAnsi="Sabon" w:cs="Sabon"/>
          <w:sz w:val="24"/>
        </w:rPr>
        <w:t>(</w:t>
      </w:r>
      <w:r>
        <w:rPr>
          <w:rFonts w:ascii="DFKai-SB" w:eastAsia="DFKai-SB" w:hAnsi="DFKai-SB" w:cs="DFKai-SB"/>
          <w:sz w:val="24"/>
        </w:rPr>
        <w:t>雜訊</w:t>
      </w:r>
      <w:r>
        <w:rPr>
          <w:rFonts w:ascii="Sabon" w:eastAsia="Sabon" w:hAnsi="Sabon" w:cs="Sabon"/>
          <w:sz w:val="24"/>
        </w:rPr>
        <w:t xml:space="preserve">) </w:t>
      </w:r>
      <w:r>
        <w:rPr>
          <w:rFonts w:ascii="DFKai-SB" w:eastAsia="DFKai-SB" w:hAnsi="DFKai-SB" w:cs="DFKai-SB"/>
          <w:sz w:val="24"/>
        </w:rPr>
        <w:t>由原始資料中減去，再除以參考光譜。在操作的介面上，由於背景光譜幾乎可以適用於所有類型的光譜量測，而參考光譜只需要用於反射光譜的量測，因此我將其設計為兩個按鈕，可以分別進行擷取。然而需要注意的是，根據反射</w:t>
      </w:r>
    </w:p>
    <w:p w14:paraId="36303A48" w14:textId="77777777" w:rsidR="00541743" w:rsidRDefault="006A0871">
      <w:pPr>
        <w:spacing w:after="4"/>
        <w:ind w:left="-5" w:right="2135" w:hanging="10"/>
      </w:pPr>
      <w:r>
        <w:rPr>
          <w:rFonts w:ascii="DFKai-SB" w:eastAsia="DFKai-SB" w:hAnsi="DFKai-SB" w:cs="DFKai-SB"/>
          <w:sz w:val="24"/>
        </w:rPr>
        <w:t>率的計算式</w:t>
      </w:r>
    </w:p>
    <w:p w14:paraId="7338B671" w14:textId="77777777" w:rsidR="00541743" w:rsidRDefault="006A0871">
      <w:pPr>
        <w:tabs>
          <w:tab w:val="center" w:pos="4351"/>
          <w:tab w:val="right" w:pos="8914"/>
        </w:tabs>
        <w:spacing w:after="0"/>
      </w:pPr>
      <w:r>
        <w:tab/>
      </w:r>
      <w:r>
        <w:rPr>
          <w:noProof/>
          <w:lang w:val="en-MY" w:eastAsia="zh-CN"/>
        </w:rPr>
        <w:drawing>
          <wp:inline distT="0" distB="0" distL="0" distR="0" wp14:anchorId="25AED147" wp14:editId="3E9F5E58">
            <wp:extent cx="3169920" cy="350520"/>
            <wp:effectExtent l="0" t="0" r="0" b="0"/>
            <wp:docPr id="30717" name="Picture 30717"/>
            <wp:cNvGraphicFramePr/>
            <a:graphic xmlns:a="http://schemas.openxmlformats.org/drawingml/2006/main">
              <a:graphicData uri="http://schemas.openxmlformats.org/drawingml/2006/picture">
                <pic:pic xmlns:pic="http://schemas.openxmlformats.org/drawingml/2006/picture">
                  <pic:nvPicPr>
                    <pic:cNvPr id="30717" name="Picture 30717"/>
                    <pic:cNvPicPr/>
                  </pic:nvPicPr>
                  <pic:blipFill>
                    <a:blip r:embed="rId45" cstate="print">
                      <a:extLst>
                        <a:ext uri="{28A0092B-C50C-407E-A947-70E740481C1C}">
                          <a14:useLocalDpi xmlns:a14="http://schemas.microsoft.com/office/drawing/2010/main"/>
                        </a:ext>
                      </a:extLst>
                    </a:blip>
                    <a:stretch>
                      <a:fillRect/>
                    </a:stretch>
                  </pic:blipFill>
                  <pic:spPr>
                    <a:xfrm>
                      <a:off x="0" y="0"/>
                      <a:ext cx="3169920" cy="350520"/>
                    </a:xfrm>
                    <a:prstGeom prst="rect">
                      <a:avLst/>
                    </a:prstGeom>
                  </pic:spPr>
                </pic:pic>
              </a:graphicData>
            </a:graphic>
          </wp:inline>
        </w:drawing>
      </w:r>
      <w:r>
        <w:rPr>
          <w:rFonts w:ascii="Sabon" w:eastAsia="Sabon" w:hAnsi="Sabon" w:cs="Sabon"/>
          <w:sz w:val="24"/>
        </w:rPr>
        <w:tab/>
        <w:t>(1)</w:t>
      </w:r>
    </w:p>
    <w:p w14:paraId="61BC0888" w14:textId="77777777" w:rsidR="00541743" w:rsidRDefault="006A0871" w:rsidP="00C2392D">
      <w:pPr>
        <w:spacing w:after="28" w:line="312" w:lineRule="auto"/>
        <w:ind w:left="-5" w:right="172" w:hanging="10"/>
      </w:pPr>
      <w:r>
        <w:rPr>
          <w:rFonts w:ascii="DFKai-SB" w:eastAsia="DFKai-SB" w:hAnsi="DFKai-SB" w:cs="DFKai-SB"/>
          <w:sz w:val="24"/>
        </w:rPr>
        <w:lastRenderedPageBreak/>
        <w:t>若沒有擷取背景光譜，則參考光譜本身是無法用於校準的，因為參考光譜也必須減去背景雜訊後才能用於校準。因此介面的設計上，在沒有擷取背景光譜前，擷取參考光譜的按鈕將會是淡化且關閉的。</w:t>
      </w:r>
    </w:p>
    <w:p w14:paraId="05A03070" w14:textId="77777777" w:rsidR="00541743" w:rsidRDefault="006A0871" w:rsidP="00C2392D">
      <w:pPr>
        <w:spacing w:after="35" w:line="312" w:lineRule="auto"/>
        <w:ind w:right="172" w:firstLine="5"/>
      </w:pPr>
      <w:commentRangeStart w:id="221"/>
      <w:r>
        <w:rPr>
          <w:rFonts w:ascii="DFKai-SB" w:eastAsia="DFKai-SB" w:hAnsi="DFKai-SB" w:cs="DFKai-SB"/>
          <w:sz w:val="24"/>
        </w:rPr>
        <w:t>使用者按下背景光譜按鈕後</w:t>
      </w:r>
      <w:commentRangeEnd w:id="221"/>
      <w:r w:rsidR="00C2392D">
        <w:rPr>
          <w:rStyle w:val="CommentReference"/>
        </w:rPr>
        <w:commentReference w:id="221"/>
      </w:r>
      <w:r>
        <w:rPr>
          <w:rFonts w:ascii="DFKai-SB" w:eastAsia="DFKai-SB" w:hAnsi="DFKai-SB" w:cs="DFKai-SB"/>
          <w:sz w:val="24"/>
        </w:rPr>
        <w:t xml:space="preserve">，系統會關閉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 xml:space="preserve">的快門，以當前所設定的影像參數拍攝一張張片，並顯示於右側螢幕，再將快門恢復至原本的狀態。系統會記錄下目前已經有拍攝背景光譜影像，並將背景光譜影像儲存在另一個 </w:t>
      </w:r>
      <w:r>
        <w:rPr>
          <w:rFonts w:ascii="Sabon" w:eastAsia="Sabon" w:hAnsi="Sabon" w:cs="Sabon"/>
          <w:sz w:val="24"/>
        </w:rPr>
        <w:t xml:space="preserve">FGV </w:t>
      </w:r>
      <w:r>
        <w:rPr>
          <w:rFonts w:ascii="DFKai-SB" w:eastAsia="DFKai-SB" w:hAnsi="DFKai-SB" w:cs="DFKai-SB"/>
          <w:sz w:val="24"/>
        </w:rPr>
        <w:t xml:space="preserve">中。相似的，當使用者按下參考光譜的按鈕後，系統會開啟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的快門並以當前所設定的影像參數拍攝一張張片，該影像會被減去背景光譜</w:t>
      </w:r>
      <w:r>
        <w:rPr>
          <w:rFonts w:ascii="Sabon" w:eastAsia="Sabon" w:hAnsi="Sabon" w:cs="Sabon"/>
          <w:sz w:val="24"/>
          <w:vertAlign w:val="superscript"/>
        </w:rPr>
        <w:footnoteReference w:id="2"/>
      </w:r>
      <w:r>
        <w:rPr>
          <w:rFonts w:ascii="DFKai-SB" w:eastAsia="DFKai-SB" w:hAnsi="DFKai-SB" w:cs="DFKai-SB"/>
          <w:sz w:val="24"/>
        </w:rPr>
        <w:t xml:space="preserve">，接著儲存到 </w:t>
      </w:r>
      <w:r>
        <w:rPr>
          <w:rFonts w:ascii="Sabon" w:eastAsia="Sabon" w:hAnsi="Sabon" w:cs="Sabon"/>
          <w:sz w:val="24"/>
        </w:rPr>
        <w:t xml:space="preserve">FGV </w:t>
      </w:r>
      <w:r>
        <w:rPr>
          <w:rFonts w:ascii="DFKai-SB" w:eastAsia="DFKai-SB" w:hAnsi="DFKai-SB" w:cs="DFKai-SB"/>
          <w:sz w:val="24"/>
        </w:rPr>
        <w:t>中。</w:t>
      </w:r>
    </w:p>
    <w:p w14:paraId="6D6EE2CB" w14:textId="77777777" w:rsidR="00541743" w:rsidRDefault="006A0871" w:rsidP="00C2392D">
      <w:pPr>
        <w:spacing w:after="5" w:line="325" w:lineRule="auto"/>
        <w:ind w:right="396" w:firstLine="5"/>
        <w:jc w:val="both"/>
      </w:pPr>
      <w:commentRangeStart w:id="222"/>
      <w:r>
        <w:rPr>
          <w:rFonts w:ascii="DFKai-SB" w:eastAsia="DFKai-SB" w:hAnsi="DFKai-SB" w:cs="DFKai-SB"/>
          <w:sz w:val="24"/>
        </w:rPr>
        <w:t>在高光譜影像掃描完成後</w:t>
      </w:r>
      <w:commentRangeEnd w:id="222"/>
      <w:r w:rsidR="00C2392D">
        <w:rPr>
          <w:rStyle w:val="CommentReference"/>
        </w:rPr>
        <w:commentReference w:id="222"/>
      </w:r>
      <w:r>
        <w:rPr>
          <w:rFonts w:ascii="DFKai-SB" w:eastAsia="DFKai-SB" w:hAnsi="DFKai-SB" w:cs="DFKai-SB"/>
          <w:sz w:val="24"/>
        </w:rPr>
        <w:t xml:space="preserve">，將影像資料 </w:t>
      </w:r>
      <w:r>
        <w:rPr>
          <w:rFonts w:ascii="Sabon" w:eastAsia="Sabon" w:hAnsi="Sabon" w:cs="Sabon"/>
          <w:sz w:val="24"/>
        </w:rPr>
        <w:t xml:space="preserve">data cube </w:t>
      </w:r>
      <w:r>
        <w:rPr>
          <w:rFonts w:ascii="DFKai-SB" w:eastAsia="DFKai-SB" w:hAnsi="DFKai-SB" w:cs="DFKai-SB"/>
          <w:sz w:val="24"/>
        </w:rPr>
        <w:t xml:space="preserve">存進 </w:t>
      </w:r>
      <w:r>
        <w:rPr>
          <w:rFonts w:ascii="Sabon" w:eastAsia="Sabon" w:hAnsi="Sabon" w:cs="Sabon"/>
          <w:sz w:val="24"/>
        </w:rPr>
        <w:t xml:space="preserve">FGV </w:t>
      </w:r>
      <w:r>
        <w:rPr>
          <w:rFonts w:ascii="DFKai-SB" w:eastAsia="DFKai-SB" w:hAnsi="DFKai-SB" w:cs="DFKai-SB"/>
          <w:sz w:val="24"/>
        </w:rPr>
        <w:t xml:space="preserve">中時，系統就會在 </w:t>
      </w:r>
      <w:r>
        <w:rPr>
          <w:rFonts w:ascii="Sabon" w:eastAsia="Sabon" w:hAnsi="Sabon" w:cs="Sabon"/>
          <w:sz w:val="24"/>
        </w:rPr>
        <w:t xml:space="preserve">FGV </w:t>
      </w:r>
      <w:r>
        <w:rPr>
          <w:rFonts w:ascii="DFKai-SB" w:eastAsia="DFKai-SB" w:hAnsi="DFKai-SB" w:cs="DFKai-SB"/>
          <w:sz w:val="24"/>
        </w:rPr>
        <w:t>內進行相應的校準運算。由於軟體系統有以變數記下使用者是否有拍攝背景</w:t>
      </w:r>
      <w:r>
        <w:rPr>
          <w:rFonts w:ascii="Sabon" w:eastAsia="Sabon" w:hAnsi="Sabon" w:cs="Sabon"/>
          <w:sz w:val="24"/>
        </w:rPr>
        <w:t>/</w:t>
      </w:r>
      <w:r>
        <w:rPr>
          <w:rFonts w:ascii="DFKai-SB" w:eastAsia="DFKai-SB" w:hAnsi="DFKai-SB" w:cs="DFKai-SB"/>
          <w:sz w:val="24"/>
        </w:rPr>
        <w:t>參考光譜影像，因此掃描結束後，進行光譜瀏覽時，系統即會顯示讓使用者選擇要瀏覽原始反射光譜影像或是校正後的反射率影像的選項。</w:t>
      </w:r>
    </w:p>
    <w:p w14:paraId="51FF8918" w14:textId="77777777" w:rsidR="00541743" w:rsidRDefault="006A0871">
      <w:pPr>
        <w:spacing w:after="277"/>
        <w:ind w:left="2976"/>
      </w:pPr>
      <w:r>
        <w:rPr>
          <w:noProof/>
          <w:lang w:val="en-MY" w:eastAsia="zh-CN"/>
        </w:rPr>
        <w:drawing>
          <wp:inline distT="0" distB="0" distL="0" distR="0" wp14:anchorId="02F32FBD" wp14:editId="467B0A00">
            <wp:extent cx="1620021" cy="1963661"/>
            <wp:effectExtent l="0" t="0" r="0" b="0"/>
            <wp:docPr id="1921" name="Picture 1921"/>
            <wp:cNvGraphicFramePr/>
            <a:graphic xmlns:a="http://schemas.openxmlformats.org/drawingml/2006/main">
              <a:graphicData uri="http://schemas.openxmlformats.org/drawingml/2006/picture">
                <pic:pic xmlns:pic="http://schemas.openxmlformats.org/drawingml/2006/picture">
                  <pic:nvPicPr>
                    <pic:cNvPr id="1921" name="Picture 1921"/>
                    <pic:cNvPicPr/>
                  </pic:nvPicPr>
                  <pic:blipFill>
                    <a:blip r:embed="rId46"/>
                    <a:stretch>
                      <a:fillRect/>
                    </a:stretch>
                  </pic:blipFill>
                  <pic:spPr>
                    <a:xfrm>
                      <a:off x="0" y="0"/>
                      <a:ext cx="1620021" cy="1963661"/>
                    </a:xfrm>
                    <a:prstGeom prst="rect">
                      <a:avLst/>
                    </a:prstGeom>
                  </pic:spPr>
                </pic:pic>
              </a:graphicData>
            </a:graphic>
          </wp:inline>
        </w:drawing>
      </w:r>
    </w:p>
    <w:p w14:paraId="533B4797" w14:textId="77777777" w:rsidR="00541743" w:rsidRDefault="006A0871">
      <w:pPr>
        <w:spacing w:after="717" w:line="312" w:lineRule="auto"/>
        <w:ind w:left="-5" w:right="172" w:hanging="10"/>
      </w:pPr>
      <w:r>
        <w:rPr>
          <w:rFonts w:ascii="DFKai-SB" w:eastAsia="DFKai-SB" w:hAnsi="DFKai-SB" w:cs="DFKai-SB"/>
          <w:sz w:val="24"/>
        </w:rPr>
        <w:t xml:space="preserve">圖 </w:t>
      </w:r>
      <w:r>
        <w:rPr>
          <w:rFonts w:ascii="Sabon" w:eastAsia="Sabon" w:hAnsi="Sabon" w:cs="Sabon"/>
          <w:sz w:val="24"/>
        </w:rPr>
        <w:t xml:space="preserve">20: </w:t>
      </w:r>
      <w:r>
        <w:rPr>
          <w:rFonts w:ascii="DFKai-SB" w:eastAsia="DFKai-SB" w:hAnsi="DFKai-SB" w:cs="DFKai-SB"/>
          <w:sz w:val="24"/>
        </w:rPr>
        <w:t>檢視反射率影像時的軟體介面，</w:t>
      </w:r>
      <w:r>
        <w:rPr>
          <w:rFonts w:ascii="Sabon" w:eastAsia="Sabon" w:hAnsi="Sabon" w:cs="Sabon"/>
          <w:sz w:val="24"/>
        </w:rPr>
        <w:t xml:space="preserve">Data </w:t>
      </w:r>
      <w:r>
        <w:rPr>
          <w:rFonts w:ascii="DFKai-SB" w:eastAsia="DFKai-SB" w:hAnsi="DFKai-SB" w:cs="DFKai-SB"/>
          <w:sz w:val="24"/>
        </w:rPr>
        <w:t>控制區塊中可以調整目前是否要檢視經過背景</w:t>
      </w:r>
      <w:r>
        <w:rPr>
          <w:rFonts w:ascii="Sabon" w:eastAsia="Sabon" w:hAnsi="Sabon" w:cs="Sabon"/>
          <w:sz w:val="24"/>
        </w:rPr>
        <w:t>/</w:t>
      </w:r>
      <w:r>
        <w:rPr>
          <w:rFonts w:ascii="DFKai-SB" w:eastAsia="DFKai-SB" w:hAnsi="DFKai-SB" w:cs="DFKai-SB"/>
          <w:sz w:val="24"/>
        </w:rPr>
        <w:t>參考光譜校準的光譜資訊。</w:t>
      </w:r>
    </w:p>
    <w:p w14:paraId="24365EF3" w14:textId="10F4E3C8" w:rsidR="00541743" w:rsidRDefault="006A0871">
      <w:pPr>
        <w:pStyle w:val="Heading2"/>
        <w:ind w:left="-5"/>
      </w:pPr>
      <w:bookmarkStart w:id="223" w:name="_Toc32296"/>
      <w:r>
        <w:rPr>
          <w:rFonts w:ascii="Sabon" w:eastAsia="Sabon" w:hAnsi="Sabon" w:cs="Sabon"/>
        </w:rPr>
        <w:t xml:space="preserve">4.8 </w:t>
      </w:r>
      <w:r>
        <w:t>第三階段</w:t>
      </w:r>
      <w:r>
        <w:rPr>
          <w:rFonts w:ascii="Sabon" w:eastAsia="Sabon" w:hAnsi="Sabon" w:cs="Sabon"/>
        </w:rPr>
        <w:t xml:space="preserve">: </w:t>
      </w:r>
      <w:r>
        <w:t>功能優化</w:t>
      </w:r>
      <w:bookmarkEnd w:id="223"/>
    </w:p>
    <w:p w14:paraId="54E543C1" w14:textId="77777777" w:rsidR="00541743" w:rsidRDefault="006A0871">
      <w:pPr>
        <w:spacing w:after="408" w:line="312" w:lineRule="auto"/>
        <w:ind w:left="-5" w:right="172" w:hanging="10"/>
      </w:pPr>
      <w:r>
        <w:rPr>
          <w:rFonts w:ascii="DFKai-SB" w:eastAsia="DFKai-SB" w:hAnsi="DFKai-SB" w:cs="DFKai-SB"/>
          <w:sz w:val="24"/>
        </w:rPr>
        <w:t>由於第三階段的背焦面影像系統實際上只是在第二階段的系統上再加入背焦面成像的模組，並沿用線掃描系統整合與操作的所有軟體，因此本階段的開發主要先集中在系統各項功能的優化，並在軟體方面針對高光譜掃描影像的資料瀏覽與分析功能進行擴充，以期整體系統整合的基礎功能完善且穩定，最後再針對被焦面影像系統的硬體與光路進行探討。</w:t>
      </w:r>
    </w:p>
    <w:p w14:paraId="7A6514C8" w14:textId="05E8D5DC" w:rsidR="00541743" w:rsidRDefault="006A0871">
      <w:pPr>
        <w:pStyle w:val="Heading2"/>
        <w:ind w:left="-5"/>
      </w:pPr>
      <w:bookmarkStart w:id="224" w:name="_Toc32297"/>
      <w:r>
        <w:rPr>
          <w:rFonts w:ascii="Sabon" w:eastAsia="Sabon" w:hAnsi="Sabon" w:cs="Sabon"/>
        </w:rPr>
        <w:lastRenderedPageBreak/>
        <w:t xml:space="preserve">4.9 </w:t>
      </w:r>
      <w:r>
        <w:t>掃描速度優化</w:t>
      </w:r>
      <w:bookmarkEnd w:id="224"/>
    </w:p>
    <w:p w14:paraId="12DB3C69" w14:textId="77777777" w:rsidR="00541743" w:rsidRDefault="006A0871">
      <w:pPr>
        <w:spacing w:after="318" w:line="312" w:lineRule="auto"/>
        <w:ind w:left="-5" w:right="172" w:hanging="10"/>
      </w:pPr>
      <w:r>
        <w:rPr>
          <w:rFonts w:ascii="DFKai-SB" w:eastAsia="DFKai-SB" w:hAnsi="DFKai-SB" w:cs="DFKai-SB"/>
          <w:sz w:val="24"/>
        </w:rPr>
        <w:t>掃描速度的優勢是本系統採用線掃描技術進行開發的重要原因之一，本章節說明我們對系統掃描速度所進行的量測與優化過程。</w:t>
      </w:r>
    </w:p>
    <w:p w14:paraId="7FA95671" w14:textId="77777777" w:rsidR="00541743" w:rsidRDefault="006A0871">
      <w:pPr>
        <w:pStyle w:val="Heading4"/>
        <w:spacing w:after="254"/>
        <w:ind w:left="-5"/>
      </w:pPr>
      <w:r>
        <w:t xml:space="preserve">4.9.1 </w:t>
      </w:r>
      <w:r>
        <w:rPr>
          <w:rFonts w:ascii="Microsoft JhengHei" w:eastAsia="Microsoft JhengHei" w:hAnsi="Microsoft JhengHei" w:cs="Microsoft JhengHei"/>
        </w:rPr>
        <w:t>掃描迴圈</w:t>
      </w:r>
    </w:p>
    <w:p w14:paraId="1E662623" w14:textId="77777777" w:rsidR="00541743" w:rsidRDefault="006A0871">
      <w:pPr>
        <w:spacing w:after="95"/>
        <w:ind w:left="-5" w:right="172" w:hanging="10"/>
      </w:pPr>
      <w:r>
        <w:rPr>
          <w:rFonts w:ascii="DFKai-SB" w:eastAsia="DFKai-SB" w:hAnsi="DFKai-SB" w:cs="DFKai-SB"/>
          <w:sz w:val="24"/>
        </w:rPr>
        <w:t>為了要瞭解決定掃描速度的各個因素，首先要先說明整個掃描的行程是如何進行</w:t>
      </w:r>
    </w:p>
    <w:p w14:paraId="4FD1D492" w14:textId="44F88BF1" w:rsidR="00541743" w:rsidRDefault="006A0871">
      <w:pPr>
        <w:spacing w:after="304"/>
        <w:ind w:left="-5" w:right="172" w:hanging="10"/>
      </w:pPr>
      <w:r>
        <w:rPr>
          <w:rFonts w:ascii="DFKai-SB" w:eastAsia="DFKai-SB" w:hAnsi="DFKai-SB" w:cs="DFKai-SB"/>
          <w:sz w:val="24"/>
        </w:rPr>
        <w:t xml:space="preserve">的。在使用者設定好掃描範圍與掃描步進 </w:t>
      </w:r>
      <w:r>
        <w:rPr>
          <w:rFonts w:ascii="Sabon" w:eastAsia="Sabon" w:hAnsi="Sabon" w:cs="Sabon"/>
          <w:sz w:val="24"/>
        </w:rPr>
        <w:t>(</w:t>
      </w:r>
      <w:r>
        <w:rPr>
          <w:rFonts w:ascii="DFKai-SB" w:eastAsia="DFKai-SB" w:hAnsi="DFKai-SB" w:cs="DFKai-SB"/>
          <w:sz w:val="24"/>
        </w:rPr>
        <w:t>也就是每條掃描線之間的距離</w:t>
      </w:r>
      <w:r>
        <w:rPr>
          <w:rFonts w:ascii="Sabon" w:eastAsia="Sabon" w:hAnsi="Sabon" w:cs="Sabon"/>
          <w:sz w:val="24"/>
        </w:rPr>
        <w:t xml:space="preserve">) </w:t>
      </w:r>
      <w:r>
        <w:rPr>
          <w:rFonts w:ascii="DFKai-SB" w:eastAsia="DFKai-SB" w:hAnsi="DFKai-SB" w:cs="DFKai-SB"/>
          <w:sz w:val="24"/>
        </w:rPr>
        <w:t xml:space="preserve">後，電腦軟體會在迴圈中執行以下的動作，控制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與電動載台進行掃描</w:t>
      </w:r>
      <w:r>
        <w:rPr>
          <w:rFonts w:ascii="Sabon" w:eastAsia="Sabon" w:hAnsi="Sabon" w:cs="Sabon"/>
          <w:sz w:val="24"/>
        </w:rPr>
        <w:t>:</w:t>
      </w:r>
    </w:p>
    <w:p w14:paraId="3FD4C64C" w14:textId="77777777" w:rsidR="00541743" w:rsidRDefault="006A0871">
      <w:pPr>
        <w:numPr>
          <w:ilvl w:val="0"/>
          <w:numId w:val="5"/>
        </w:numPr>
        <w:spacing w:after="226" w:line="312" w:lineRule="auto"/>
        <w:ind w:right="172" w:hanging="319"/>
      </w:pPr>
      <w:r>
        <w:rPr>
          <w:rFonts w:ascii="DFKai-SB" w:eastAsia="DFKai-SB" w:hAnsi="DFKai-SB" w:cs="DFKai-SB"/>
          <w:sz w:val="24"/>
        </w:rPr>
        <w:t>首先，將電動載台移動到欲拍攝線掃描影像的位置，在每個迴圈中，這個移動的距離是固定的，也就是掃描步進。</w:t>
      </w:r>
    </w:p>
    <w:p w14:paraId="60C8229B" w14:textId="77777777" w:rsidR="00541743" w:rsidRDefault="006A0871">
      <w:pPr>
        <w:numPr>
          <w:ilvl w:val="0"/>
          <w:numId w:val="5"/>
        </w:numPr>
        <w:spacing w:after="296"/>
        <w:ind w:right="172" w:hanging="319"/>
      </w:pPr>
      <w:r>
        <w:rPr>
          <w:rFonts w:ascii="DFKai-SB" w:eastAsia="DFKai-SB" w:hAnsi="DFKai-SB" w:cs="DFKai-SB"/>
          <w:sz w:val="24"/>
        </w:rPr>
        <w:t>接著，等待並確認電動載台已經移動到正確位置。</w:t>
      </w:r>
    </w:p>
    <w:p w14:paraId="78E47BB5" w14:textId="77777777" w:rsidR="00541743" w:rsidRDefault="006A0871">
      <w:pPr>
        <w:numPr>
          <w:ilvl w:val="0"/>
          <w:numId w:val="5"/>
        </w:numPr>
        <w:spacing w:after="297"/>
        <w:ind w:right="172" w:hanging="319"/>
      </w:pPr>
      <w:r>
        <w:rPr>
          <w:rFonts w:ascii="DFKai-SB" w:eastAsia="DFKai-SB" w:hAnsi="DFKai-SB" w:cs="DFKai-SB"/>
          <w:sz w:val="24"/>
        </w:rPr>
        <w:t xml:space="preserve">下指令使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開始擷取影像。</w:t>
      </w:r>
    </w:p>
    <w:p w14:paraId="706AC211" w14:textId="77777777" w:rsidR="00541743" w:rsidRDefault="006A0871">
      <w:pPr>
        <w:numPr>
          <w:ilvl w:val="0"/>
          <w:numId w:val="5"/>
        </w:numPr>
        <w:spacing w:after="301"/>
        <w:ind w:right="172" w:hanging="319"/>
      </w:pPr>
      <w:r>
        <w:rPr>
          <w:rFonts w:ascii="DFKai-SB" w:eastAsia="DFKai-SB" w:hAnsi="DFKai-SB" w:cs="DFKai-SB"/>
          <w:sz w:val="24"/>
        </w:rPr>
        <w:t xml:space="preserve">等待並確認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已經完成影像擷取。</w:t>
      </w:r>
    </w:p>
    <w:p w14:paraId="4AA3F4FF" w14:textId="77777777" w:rsidR="00541743" w:rsidRDefault="006A0871">
      <w:pPr>
        <w:numPr>
          <w:ilvl w:val="0"/>
          <w:numId w:val="5"/>
        </w:numPr>
        <w:spacing w:after="185" w:line="312" w:lineRule="auto"/>
        <w:ind w:right="172" w:hanging="319"/>
      </w:pPr>
      <w:r>
        <w:rPr>
          <w:rFonts w:ascii="DFKai-SB" w:eastAsia="DFKai-SB" w:hAnsi="DFKai-SB" w:cs="DFKai-SB"/>
          <w:sz w:val="24"/>
        </w:rPr>
        <w:t xml:space="preserve">等待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會將資料傳回電腦。接著程式並會進入下一次迴圈，重複執行迴圈的次數，是由程式以使用者設定的掃描距離除以掃描步進進行計算。</w:t>
      </w:r>
    </w:p>
    <w:p w14:paraId="0EFAA6FE" w14:textId="77777777" w:rsidR="00541743" w:rsidRDefault="006A0871">
      <w:pPr>
        <w:spacing w:after="33" w:line="312" w:lineRule="auto"/>
        <w:ind w:left="-15" w:right="172" w:firstLine="359"/>
      </w:pPr>
      <w:r>
        <w:rPr>
          <w:rFonts w:ascii="DFKai-SB" w:eastAsia="DFKai-SB" w:hAnsi="DFKai-SB" w:cs="DFKai-SB"/>
          <w:sz w:val="24"/>
        </w:rPr>
        <w:t xml:space="preserve">迴圈次數執行完成後，電腦會將每條掃描線上所取得的線掃描影像接合成三維矩陣，為了確保該三維矩陣的「正面」是如肉眼所見的樣品影像，該矩陣還須經過旋轉 </w:t>
      </w:r>
      <w:r>
        <w:rPr>
          <w:rFonts w:ascii="Sabon" w:eastAsia="Sabon" w:hAnsi="Sabon" w:cs="Sabon"/>
          <w:sz w:val="24"/>
        </w:rPr>
        <w:t>(transpose)</w:t>
      </w:r>
      <w:r>
        <w:rPr>
          <w:rFonts w:ascii="DFKai-SB" w:eastAsia="DFKai-SB" w:hAnsi="DFKai-SB" w:cs="DFKai-SB"/>
          <w:sz w:val="24"/>
        </w:rPr>
        <w:t>，此矩陣旋轉的過程也需要時間。</w:t>
      </w:r>
    </w:p>
    <w:p w14:paraId="40E51545" w14:textId="77777777" w:rsidR="00541743" w:rsidRDefault="006A0871">
      <w:pPr>
        <w:spacing w:after="211" w:line="325" w:lineRule="auto"/>
        <w:ind w:left="-15" w:right="307" w:firstLine="359"/>
        <w:jc w:val="both"/>
      </w:pPr>
      <w:r>
        <w:rPr>
          <w:rFonts w:ascii="DFKai-SB" w:eastAsia="DFKai-SB" w:hAnsi="DFKai-SB" w:cs="DFKai-SB"/>
          <w:sz w:val="24"/>
        </w:rPr>
        <w:t xml:space="preserve">以下對於掃描時間的討論，皆是以一掃描範圍長 </w:t>
      </w:r>
      <w:r>
        <w:rPr>
          <w:rFonts w:ascii="Sabon" w:eastAsia="Sabon" w:hAnsi="Sabon" w:cs="Sabon"/>
          <w:sz w:val="24"/>
        </w:rPr>
        <w:t>3.5mm</w:t>
      </w:r>
      <w:r>
        <w:rPr>
          <w:rFonts w:ascii="DFKai-SB" w:eastAsia="DFKai-SB" w:hAnsi="DFKai-SB" w:cs="DFKai-SB"/>
          <w:sz w:val="24"/>
        </w:rPr>
        <w:t xml:space="preserve">，掃描步進 </w:t>
      </w:r>
      <w:r>
        <w:rPr>
          <w:rFonts w:ascii="Cambria" w:eastAsia="Cambria" w:hAnsi="Cambria" w:cs="Cambria"/>
          <w:sz w:val="24"/>
        </w:rPr>
        <w:t>10</w:t>
      </w:r>
      <w:r>
        <w:rPr>
          <w:rFonts w:ascii="Cambria" w:eastAsia="Cambria" w:hAnsi="Cambria" w:cs="Cambria"/>
          <w:i/>
          <w:sz w:val="24"/>
        </w:rPr>
        <w:t xml:space="preserve">µm </w:t>
      </w:r>
      <w:r>
        <w:rPr>
          <w:rFonts w:ascii="Sabon" w:eastAsia="Sabon" w:hAnsi="Sabon" w:cs="Sabon"/>
          <w:sz w:val="24"/>
        </w:rPr>
        <w:t>(</w:t>
      </w:r>
      <w:r>
        <w:rPr>
          <w:rFonts w:ascii="DFKai-SB" w:eastAsia="DFKai-SB" w:hAnsi="DFKai-SB" w:cs="DFKai-SB"/>
          <w:sz w:val="24"/>
        </w:rPr>
        <w:t xml:space="preserve">也就是總共執行 </w:t>
      </w:r>
      <w:r>
        <w:rPr>
          <w:rFonts w:ascii="Sabon" w:eastAsia="Sabon" w:hAnsi="Sabon" w:cs="Sabon"/>
          <w:sz w:val="24"/>
        </w:rPr>
        <w:t xml:space="preserve">350 </w:t>
      </w:r>
      <w:r>
        <w:rPr>
          <w:rFonts w:ascii="DFKai-SB" w:eastAsia="DFKai-SB" w:hAnsi="DFKai-SB" w:cs="DFKai-SB"/>
          <w:sz w:val="24"/>
        </w:rPr>
        <w:t xml:space="preserve">次迴圈，在 </w:t>
      </w:r>
      <w:r>
        <w:rPr>
          <w:rFonts w:ascii="Sabon" w:eastAsia="Sabon" w:hAnsi="Sabon" w:cs="Sabon"/>
          <w:sz w:val="24"/>
        </w:rPr>
        <w:t xml:space="preserve">350 </w:t>
      </w:r>
      <w:r>
        <w:rPr>
          <w:rFonts w:ascii="DFKai-SB" w:eastAsia="DFKai-SB" w:hAnsi="DFKai-SB" w:cs="DFKai-SB"/>
          <w:sz w:val="24"/>
        </w:rPr>
        <w:t xml:space="preserve">個不同位置，拍攝 </w:t>
      </w:r>
      <w:r>
        <w:rPr>
          <w:rFonts w:ascii="Sabon" w:eastAsia="Sabon" w:hAnsi="Sabon" w:cs="Sabon"/>
          <w:sz w:val="24"/>
        </w:rPr>
        <w:t xml:space="preserve">350 </w:t>
      </w:r>
      <w:r>
        <w:rPr>
          <w:rFonts w:ascii="DFKai-SB" w:eastAsia="DFKai-SB" w:hAnsi="DFKai-SB" w:cs="DFKai-SB"/>
          <w:sz w:val="24"/>
        </w:rPr>
        <w:t>張線掃描影像並接合</w:t>
      </w:r>
      <w:r>
        <w:rPr>
          <w:rFonts w:ascii="Sabon" w:eastAsia="Sabon" w:hAnsi="Sabon" w:cs="Sabon"/>
          <w:sz w:val="24"/>
        </w:rPr>
        <w:t>)</w:t>
      </w:r>
      <w:r>
        <w:rPr>
          <w:rFonts w:ascii="DFKai-SB" w:eastAsia="DFKai-SB" w:hAnsi="DFKai-SB" w:cs="DFKai-SB"/>
          <w:sz w:val="24"/>
        </w:rPr>
        <w:t xml:space="preserve">，曝光時間 </w:t>
      </w:r>
      <w:r>
        <w:rPr>
          <w:rFonts w:ascii="Sabon" w:eastAsia="Sabon" w:hAnsi="Sabon" w:cs="Sabon"/>
          <w:sz w:val="24"/>
        </w:rPr>
        <w:t xml:space="preserve">10ms </w:t>
      </w:r>
      <w:r>
        <w:rPr>
          <w:rFonts w:ascii="DFKai-SB" w:eastAsia="DFKai-SB" w:hAnsi="DFKai-SB" w:cs="DFKai-SB"/>
          <w:sz w:val="24"/>
        </w:rPr>
        <w:t xml:space="preserve">的高光譜影像掃描為例。為了瞭解其他各項影像參數 </w:t>
      </w:r>
      <w:r>
        <w:rPr>
          <w:rFonts w:ascii="Sabon" w:eastAsia="Sabon" w:hAnsi="Sabon" w:cs="Sabon"/>
          <w:sz w:val="24"/>
        </w:rPr>
        <w:t xml:space="preserve">(HSS, VSS) </w:t>
      </w:r>
      <w:r>
        <w:rPr>
          <w:rFonts w:ascii="DFKai-SB" w:eastAsia="DFKai-SB" w:hAnsi="DFKai-SB" w:cs="DFKai-SB"/>
          <w:sz w:val="24"/>
        </w:rPr>
        <w:t xml:space="preserve">對於掃描速度的影響，我調整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 xml:space="preserve">的 </w:t>
      </w:r>
      <w:r>
        <w:rPr>
          <w:rFonts w:ascii="Sabon" w:eastAsia="Sabon" w:hAnsi="Sabon" w:cs="Sabon"/>
          <w:sz w:val="24"/>
        </w:rPr>
        <w:t xml:space="preserve">HSS, VSS </w:t>
      </w:r>
      <w:r>
        <w:rPr>
          <w:rFonts w:ascii="DFKai-SB" w:eastAsia="DFKai-SB" w:hAnsi="DFKai-SB" w:cs="DFKai-SB"/>
          <w:sz w:val="24"/>
        </w:rPr>
        <w:t xml:space="preserve">進行拍攝，並量測不同組合下所有迴圈執行完成所需的時間、迴圈執行後矩陣建立與轉向所需的時間，並以 </w:t>
      </w:r>
      <w:proofErr w:type="spellStart"/>
      <w:r>
        <w:rPr>
          <w:rFonts w:ascii="Sabon" w:eastAsia="Sabon" w:hAnsi="Sabon" w:cs="Sabon"/>
          <w:sz w:val="24"/>
        </w:rPr>
        <w:t>LabVIEW</w:t>
      </w:r>
      <w:proofErr w:type="spellEnd"/>
      <w:r>
        <w:rPr>
          <w:rFonts w:ascii="Sabon" w:eastAsia="Sabon" w:hAnsi="Sabon" w:cs="Sabon"/>
          <w:sz w:val="24"/>
        </w:rPr>
        <w:t xml:space="preserve"> </w:t>
      </w:r>
      <w:r>
        <w:rPr>
          <w:rFonts w:ascii="DFKai-SB" w:eastAsia="DFKai-SB" w:hAnsi="DFKai-SB" w:cs="DFKai-SB"/>
          <w:sz w:val="24"/>
        </w:rPr>
        <w:t xml:space="preserve">的 </w:t>
      </w:r>
      <w:r>
        <w:rPr>
          <w:rFonts w:ascii="Sabon" w:eastAsia="Sabon" w:hAnsi="Sabon" w:cs="Sabon"/>
          <w:sz w:val="24"/>
        </w:rPr>
        <w:t xml:space="preserve">precision timer (High Resolution Relative Seconds.vi) </w:t>
      </w:r>
      <w:r>
        <w:rPr>
          <w:rFonts w:ascii="DFKai-SB" w:eastAsia="DFKai-SB" w:hAnsi="DFKai-SB" w:cs="DFKai-SB"/>
          <w:sz w:val="24"/>
        </w:rPr>
        <w:t xml:space="preserve">量測影像擷取完成後傳輸到電腦所需的時間。在以下的測試中，整個掃描迴圈中有三個等待時間，分別是等待電動載台移動至定點的時間，另一是等待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 xml:space="preserve">影像擷取完成的時間，以及等待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將資料傳輸到電腦所需的時間。這三個等待時間的設定方式如下所述</w:t>
      </w:r>
      <w:r>
        <w:rPr>
          <w:rFonts w:ascii="Sabon" w:eastAsia="Sabon" w:hAnsi="Sabon" w:cs="Sabon"/>
          <w:sz w:val="24"/>
        </w:rPr>
        <w:t>:</w:t>
      </w:r>
    </w:p>
    <w:p w14:paraId="2F6DDE58" w14:textId="77777777" w:rsidR="00541743" w:rsidRDefault="006A0871">
      <w:pPr>
        <w:numPr>
          <w:ilvl w:val="0"/>
          <w:numId w:val="6"/>
        </w:numPr>
        <w:spacing w:after="39" w:line="312" w:lineRule="auto"/>
        <w:ind w:right="172" w:hanging="319"/>
      </w:pPr>
      <w:r>
        <w:rPr>
          <w:rFonts w:ascii="Microsoft JhengHei" w:eastAsia="Microsoft JhengHei" w:hAnsi="Microsoft JhengHei" w:cs="Microsoft JhengHei"/>
          <w:b/>
          <w:sz w:val="24"/>
        </w:rPr>
        <w:t>等待電動載臺</w:t>
      </w:r>
      <w:r>
        <w:rPr>
          <w:rFonts w:ascii="Sabon" w:eastAsia="Sabon" w:hAnsi="Sabon" w:cs="Sabon"/>
          <w:sz w:val="24"/>
        </w:rPr>
        <w:t xml:space="preserve">: </w:t>
      </w:r>
      <w:r>
        <w:rPr>
          <w:rFonts w:ascii="DFKai-SB" w:eastAsia="DFKai-SB" w:hAnsi="DFKai-SB" w:cs="DFKai-SB"/>
          <w:sz w:val="24"/>
        </w:rPr>
        <w:t>電腦將電動載台移動的指令傳輸給電動載台控制器後，會等待</w:t>
      </w:r>
    </w:p>
    <w:p w14:paraId="24F7AD7D" w14:textId="77777777" w:rsidR="00541743" w:rsidRDefault="006A0871">
      <w:pPr>
        <w:tabs>
          <w:tab w:val="center" w:pos="4550"/>
          <w:tab w:val="right" w:pos="8914"/>
        </w:tabs>
        <w:spacing w:after="347"/>
      </w:pPr>
      <w:r>
        <w:lastRenderedPageBreak/>
        <w:tab/>
      </w:r>
      <w:r>
        <w:rPr>
          <w:rFonts w:ascii="DFKai-SB" w:eastAsia="DFKai-SB" w:hAnsi="DFKai-SB" w:cs="DFKai-SB"/>
          <w:sz w:val="24"/>
        </w:rPr>
        <w:t>掃描步進</w:t>
      </w:r>
      <w:r>
        <w:rPr>
          <w:rFonts w:ascii="Cambria" w:eastAsia="Cambria" w:hAnsi="Cambria" w:cs="Cambria"/>
          <w:sz w:val="24"/>
        </w:rPr>
        <w:t xml:space="preserve">×200÷750 </w:t>
      </w:r>
      <w:r>
        <w:rPr>
          <w:rFonts w:ascii="Cambria" w:eastAsia="Cambria" w:hAnsi="Cambria" w:cs="Cambria"/>
          <w:i/>
          <w:sz w:val="24"/>
        </w:rPr>
        <w:t>milliseconds</w:t>
      </w:r>
      <w:r>
        <w:rPr>
          <w:rFonts w:ascii="Cambria" w:eastAsia="Cambria" w:hAnsi="Cambria" w:cs="Cambria"/>
          <w:i/>
          <w:sz w:val="24"/>
        </w:rPr>
        <w:tab/>
      </w:r>
      <w:r>
        <w:rPr>
          <w:rFonts w:ascii="Sabon" w:eastAsia="Sabon" w:hAnsi="Sabon" w:cs="Sabon"/>
          <w:sz w:val="24"/>
        </w:rPr>
        <w:t>(2)</w:t>
      </w:r>
    </w:p>
    <w:p w14:paraId="4CC74DE1" w14:textId="77777777" w:rsidR="00541743" w:rsidRDefault="006A0871">
      <w:pPr>
        <w:spacing w:after="287"/>
        <w:ind w:left="608" w:right="172" w:hanging="10"/>
      </w:pPr>
      <w:r>
        <w:rPr>
          <w:rFonts w:ascii="DFKai-SB" w:eastAsia="DFKai-SB" w:hAnsi="DFKai-SB" w:cs="DFKai-SB"/>
          <w:sz w:val="24"/>
        </w:rPr>
        <w:t>，再進行迴圈內的下一個動作。</w:t>
      </w:r>
    </w:p>
    <w:p w14:paraId="150396CB" w14:textId="77777777" w:rsidR="00541743" w:rsidRDefault="006A0871">
      <w:pPr>
        <w:numPr>
          <w:ilvl w:val="0"/>
          <w:numId w:val="6"/>
        </w:numPr>
        <w:spacing w:after="203" w:line="325" w:lineRule="auto"/>
        <w:ind w:right="172" w:hanging="319"/>
      </w:pPr>
      <w:r>
        <w:rPr>
          <w:rFonts w:ascii="Microsoft JhengHei" w:eastAsia="Microsoft JhengHei" w:hAnsi="Microsoft JhengHei" w:cs="Microsoft JhengHei"/>
          <w:b/>
          <w:sz w:val="24"/>
        </w:rPr>
        <w:t xml:space="preserve">等待 </w:t>
      </w:r>
      <w:proofErr w:type="spellStart"/>
      <w:r>
        <w:rPr>
          <w:rFonts w:ascii="Sabon" w:eastAsia="Sabon" w:hAnsi="Sabon" w:cs="Sabon"/>
          <w:b/>
          <w:sz w:val="24"/>
        </w:rPr>
        <w:t>iXon</w:t>
      </w:r>
      <w:proofErr w:type="spellEnd"/>
      <w:r>
        <w:rPr>
          <w:rFonts w:ascii="Sabon" w:eastAsia="Sabon" w:hAnsi="Sabon" w:cs="Sabon"/>
          <w:b/>
          <w:sz w:val="24"/>
        </w:rPr>
        <w:t xml:space="preserve"> </w:t>
      </w:r>
      <w:r>
        <w:rPr>
          <w:rFonts w:ascii="Microsoft JhengHei" w:eastAsia="Microsoft JhengHei" w:hAnsi="Microsoft JhengHei" w:cs="Microsoft JhengHei"/>
          <w:b/>
          <w:sz w:val="24"/>
        </w:rPr>
        <w:t>擷取影像資料</w:t>
      </w:r>
      <w:r>
        <w:rPr>
          <w:rFonts w:ascii="Sabon" w:eastAsia="Sabon" w:hAnsi="Sabon" w:cs="Sabon"/>
          <w:sz w:val="24"/>
        </w:rPr>
        <w:t xml:space="preserve">: </w:t>
      </w:r>
      <w:r>
        <w:rPr>
          <w:rFonts w:ascii="DFKai-SB" w:eastAsia="DFKai-SB" w:hAnsi="DFKai-SB" w:cs="DFKai-SB"/>
          <w:sz w:val="24"/>
        </w:rPr>
        <w:t xml:space="preserve">電腦在下指令給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 xml:space="preserve">進行影像擷取後，以一個 </w:t>
      </w:r>
      <w:r>
        <w:rPr>
          <w:rFonts w:ascii="Sabon" w:eastAsia="Sabon" w:hAnsi="Sabon" w:cs="Sabon"/>
          <w:sz w:val="24"/>
        </w:rPr>
        <w:t xml:space="preserve">while loop </w:t>
      </w:r>
      <w:r>
        <w:rPr>
          <w:rFonts w:ascii="DFKai-SB" w:eastAsia="DFKai-SB" w:hAnsi="DFKai-SB" w:cs="DFKai-SB"/>
          <w:sz w:val="24"/>
        </w:rPr>
        <w:t xml:space="preserve">每 </w:t>
      </w:r>
      <w:r>
        <w:rPr>
          <w:rFonts w:ascii="Sabon" w:eastAsia="Sabon" w:hAnsi="Sabon" w:cs="Sabon"/>
          <w:sz w:val="24"/>
        </w:rPr>
        <w:t xml:space="preserve">1.5 </w:t>
      </w:r>
      <w:r>
        <w:rPr>
          <w:rFonts w:ascii="DFKai-SB" w:eastAsia="DFKai-SB" w:hAnsi="DFKai-SB" w:cs="DFKai-SB"/>
          <w:sz w:val="24"/>
        </w:rPr>
        <w:t xml:space="preserve">倍的曝光時間就詢問一次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 xml:space="preserve">的狀況，直到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回報擷取已完成後，才會進入迴圈內的下一個動作。</w:t>
      </w:r>
    </w:p>
    <w:p w14:paraId="45BCAC5B" w14:textId="77777777" w:rsidR="00541743" w:rsidRDefault="006A0871">
      <w:pPr>
        <w:numPr>
          <w:ilvl w:val="0"/>
          <w:numId w:val="6"/>
        </w:numPr>
        <w:spacing w:after="4" w:line="312" w:lineRule="auto"/>
        <w:ind w:right="172" w:hanging="319"/>
      </w:pPr>
      <w:r>
        <w:rPr>
          <w:rFonts w:ascii="Microsoft JhengHei" w:eastAsia="Microsoft JhengHei" w:hAnsi="Microsoft JhengHei" w:cs="Microsoft JhengHei"/>
          <w:b/>
          <w:sz w:val="24"/>
        </w:rPr>
        <w:t xml:space="preserve">等待 </w:t>
      </w:r>
      <w:proofErr w:type="spellStart"/>
      <w:r>
        <w:rPr>
          <w:rFonts w:ascii="Sabon" w:eastAsia="Sabon" w:hAnsi="Sabon" w:cs="Sabon"/>
          <w:b/>
          <w:sz w:val="24"/>
        </w:rPr>
        <w:t>iXon</w:t>
      </w:r>
      <w:proofErr w:type="spellEnd"/>
      <w:r>
        <w:rPr>
          <w:rFonts w:ascii="Sabon" w:eastAsia="Sabon" w:hAnsi="Sabon" w:cs="Sabon"/>
          <w:b/>
          <w:sz w:val="24"/>
        </w:rPr>
        <w:t xml:space="preserve"> </w:t>
      </w:r>
      <w:r>
        <w:rPr>
          <w:rFonts w:ascii="Microsoft JhengHei" w:eastAsia="Microsoft JhengHei" w:hAnsi="Microsoft JhengHei" w:cs="Microsoft JhengHei"/>
          <w:b/>
          <w:sz w:val="24"/>
        </w:rPr>
        <w:t>傳輸影像資料</w:t>
      </w:r>
      <w:r>
        <w:rPr>
          <w:rFonts w:ascii="Sabon" w:eastAsia="Sabon" w:hAnsi="Sabon" w:cs="Sabon"/>
          <w:sz w:val="24"/>
        </w:rPr>
        <w:t xml:space="preserve">: </w:t>
      </w:r>
      <w:r>
        <w:rPr>
          <w:rFonts w:ascii="DFKai-SB" w:eastAsia="DFKai-SB" w:hAnsi="DFKai-SB" w:cs="DFKai-SB"/>
          <w:sz w:val="24"/>
        </w:rPr>
        <w:t xml:space="preserve">電腦會等到「讀取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影像資料」的程式全部執行完成後，才會繼續迴圈內的下一個動作。</w:t>
      </w:r>
    </w:p>
    <w:p w14:paraId="722D0B41" w14:textId="77777777" w:rsidR="00541743" w:rsidRDefault="006A0871">
      <w:pPr>
        <w:tabs>
          <w:tab w:val="center" w:pos="1324"/>
          <w:tab w:val="center" w:pos="2253"/>
          <w:tab w:val="center" w:pos="2971"/>
          <w:tab w:val="center" w:pos="3967"/>
          <w:tab w:val="center" w:pos="5009"/>
          <w:tab w:val="center" w:pos="5785"/>
          <w:tab w:val="center" w:pos="7069"/>
        </w:tabs>
        <w:spacing w:after="0" w:line="265" w:lineRule="auto"/>
      </w:pPr>
      <w:r>
        <w:rPr>
          <w:noProof/>
          <w:lang w:val="en-MY" w:eastAsia="zh-CN"/>
        </w:rPr>
        <mc:AlternateContent>
          <mc:Choice Requires="wpg">
            <w:drawing>
              <wp:anchor distT="0" distB="0" distL="114300" distR="114300" simplePos="0" relativeHeight="251658240" behindDoc="1" locked="0" layoutInCell="1" allowOverlap="1" wp14:anchorId="793B7F82" wp14:editId="7A97A971">
                <wp:simplePos x="0" y="0"/>
                <wp:positionH relativeFrom="column">
                  <wp:posOffset>625336</wp:posOffset>
                </wp:positionH>
                <wp:positionV relativeFrom="paragraph">
                  <wp:posOffset>-40147</wp:posOffset>
                </wp:positionV>
                <wp:extent cx="4149344" cy="250215"/>
                <wp:effectExtent l="0" t="0" r="0" b="0"/>
                <wp:wrapNone/>
                <wp:docPr id="28867" name="Group 28867"/>
                <wp:cNvGraphicFramePr/>
                <a:graphic xmlns:a="http://schemas.openxmlformats.org/drawingml/2006/main">
                  <a:graphicData uri="http://schemas.microsoft.com/office/word/2010/wordprocessingGroup">
                    <wpg:wgp>
                      <wpg:cNvGrpSpPr/>
                      <wpg:grpSpPr>
                        <a:xfrm>
                          <a:off x="0" y="0"/>
                          <a:ext cx="4149344" cy="250215"/>
                          <a:chOff x="0" y="0"/>
                          <a:chExt cx="4149344" cy="250215"/>
                        </a:xfrm>
                      </wpg:grpSpPr>
                      <wps:wsp>
                        <wps:cNvPr id="2081" name="Shape 2081"/>
                        <wps:cNvSpPr/>
                        <wps:spPr>
                          <a:xfrm>
                            <a:off x="1510106" y="0"/>
                            <a:ext cx="0" cy="247675"/>
                          </a:xfrm>
                          <a:custGeom>
                            <a:avLst/>
                            <a:gdLst/>
                            <a:ahLst/>
                            <a:cxnLst/>
                            <a:rect l="0" t="0" r="0" b="0"/>
                            <a:pathLst>
                              <a:path h="247675">
                                <a:moveTo>
                                  <a:pt x="0" y="247675"/>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082" name="Shape 2082"/>
                        <wps:cNvSpPr/>
                        <wps:spPr>
                          <a:xfrm>
                            <a:off x="1535417" y="0"/>
                            <a:ext cx="0" cy="247675"/>
                          </a:xfrm>
                          <a:custGeom>
                            <a:avLst/>
                            <a:gdLst/>
                            <a:ahLst/>
                            <a:cxnLst/>
                            <a:rect l="0" t="0" r="0" b="0"/>
                            <a:pathLst>
                              <a:path h="247675">
                                <a:moveTo>
                                  <a:pt x="0" y="247675"/>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093" name="Shape 2093"/>
                        <wps:cNvSpPr/>
                        <wps:spPr>
                          <a:xfrm>
                            <a:off x="0" y="250215"/>
                            <a:ext cx="4149344" cy="0"/>
                          </a:xfrm>
                          <a:custGeom>
                            <a:avLst/>
                            <a:gdLst/>
                            <a:ahLst/>
                            <a:cxnLst/>
                            <a:rect l="0" t="0" r="0" b="0"/>
                            <a:pathLst>
                              <a:path w="4149344">
                                <a:moveTo>
                                  <a:pt x="0" y="0"/>
                                </a:moveTo>
                                <a:lnTo>
                                  <a:pt x="414934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group id="Group 28867" style="width:326.72pt;height:19.702pt;position:absolute;z-index:-2147483646;mso-position-horizontal-relative:text;mso-position-horizontal:absolute;margin-left:49.2391pt;mso-position-vertical-relative:text;margin-top:-3.16127pt;" coordsize="41493,2502">
                <v:shape id="Shape 2081" style="position:absolute;width:0;height:2476;left:15101;top:0;" coordsize="0,247675" path="m0,247675l0,0">
                  <v:stroke weight="0.3985pt" endcap="flat" joinstyle="miter" miterlimit="10" on="true" color="#000000"/>
                  <v:fill on="false" color="#000000" opacity="0"/>
                </v:shape>
                <v:shape id="Shape 2082" style="position:absolute;width:0;height:2476;left:15354;top:0;" coordsize="0,247675" path="m0,247675l0,0">
                  <v:stroke weight="0.3985pt" endcap="flat" joinstyle="miter" miterlimit="10" on="true" color="#000000"/>
                  <v:fill on="false" color="#000000" opacity="0"/>
                </v:shape>
                <v:shape id="Shape 2093" style="position:absolute;width:41493;height:0;left:0;top:2502;" coordsize="4149344,0" path="m0,0l4149344,0">
                  <v:stroke weight="0.3985pt" endcap="flat" joinstyle="miter" miterlimit="10" on="true" color="#000000"/>
                  <v:fill on="false" color="#000000" opacity="0"/>
                </v:shape>
              </v:group>
            </w:pict>
          </mc:Fallback>
        </mc:AlternateContent>
      </w:r>
      <w:r>
        <w:tab/>
      </w:r>
      <w:r>
        <w:rPr>
          <w:rFonts w:ascii="Sabon" w:eastAsia="Sabon" w:hAnsi="Sabon" w:cs="Sabon"/>
          <w:sz w:val="24"/>
        </w:rPr>
        <w:t>HSS</w:t>
      </w:r>
      <w:r>
        <w:rPr>
          <w:rFonts w:ascii="Sabon" w:eastAsia="Sabon" w:hAnsi="Sabon" w:cs="Sabon"/>
          <w:sz w:val="24"/>
        </w:rPr>
        <w:tab/>
        <w:t>VSS</w:t>
      </w:r>
      <w:r>
        <w:rPr>
          <w:rFonts w:ascii="Sabon" w:eastAsia="Sabon" w:hAnsi="Sabon" w:cs="Sabon"/>
          <w:sz w:val="24"/>
        </w:rPr>
        <w:tab/>
        <w:t>Expo</w:t>
      </w:r>
      <w:r>
        <w:rPr>
          <w:rFonts w:ascii="Sabon" w:eastAsia="Sabon" w:hAnsi="Sabon" w:cs="Sabon"/>
          <w:sz w:val="24"/>
        </w:rPr>
        <w:tab/>
        <w:t>Pull sum</w:t>
      </w:r>
      <w:r>
        <w:rPr>
          <w:rFonts w:ascii="Sabon" w:eastAsia="Sabon" w:hAnsi="Sabon" w:cs="Sabon"/>
          <w:sz w:val="24"/>
        </w:rPr>
        <w:tab/>
        <w:t xml:space="preserve">Scan </w:t>
      </w:r>
      <w:r>
        <w:rPr>
          <w:rFonts w:ascii="Cambria" w:eastAsia="Cambria" w:hAnsi="Cambria" w:cs="Cambria"/>
          <w:i/>
          <w:sz w:val="24"/>
        </w:rPr>
        <w:t>t</w:t>
      </w:r>
      <w:r>
        <w:rPr>
          <w:rFonts w:ascii="Cambria" w:eastAsia="Cambria" w:hAnsi="Cambria" w:cs="Cambria"/>
          <w:sz w:val="24"/>
          <w:vertAlign w:val="subscript"/>
        </w:rPr>
        <w:t>1</w:t>
      </w:r>
      <w:r>
        <w:rPr>
          <w:rFonts w:ascii="Cambria" w:eastAsia="Cambria" w:hAnsi="Cambria" w:cs="Cambria"/>
          <w:sz w:val="24"/>
          <w:vertAlign w:val="subscript"/>
        </w:rPr>
        <w:tab/>
      </w:r>
      <w:r>
        <w:rPr>
          <w:rFonts w:ascii="Cambria" w:eastAsia="Cambria" w:hAnsi="Cambria" w:cs="Cambria"/>
          <w:i/>
          <w:sz w:val="24"/>
        </w:rPr>
        <w:t>t</w:t>
      </w:r>
      <w:r>
        <w:rPr>
          <w:rFonts w:ascii="Cambria" w:eastAsia="Cambria" w:hAnsi="Cambria" w:cs="Cambria"/>
          <w:sz w:val="24"/>
          <w:vertAlign w:val="subscript"/>
        </w:rPr>
        <w:t>2</w:t>
      </w:r>
      <w:r>
        <w:rPr>
          <w:rFonts w:ascii="Cambria" w:eastAsia="Cambria" w:hAnsi="Cambria" w:cs="Cambria"/>
          <w:sz w:val="24"/>
          <w:vertAlign w:val="subscript"/>
        </w:rPr>
        <w:tab/>
      </w:r>
      <w:proofErr w:type="spellStart"/>
      <w:r>
        <w:rPr>
          <w:rFonts w:ascii="Cambria" w:eastAsia="Cambria" w:hAnsi="Cambria" w:cs="Cambria"/>
          <w:i/>
          <w:sz w:val="24"/>
        </w:rPr>
        <w:t>t</w:t>
      </w:r>
      <w:r>
        <w:rPr>
          <w:rFonts w:ascii="Cambria" w:eastAsia="Cambria" w:hAnsi="Cambria" w:cs="Cambria"/>
          <w:sz w:val="24"/>
          <w:vertAlign w:val="subscript"/>
        </w:rPr>
        <w:t>2</w:t>
      </w:r>
      <w:proofErr w:type="spellEnd"/>
      <w:r>
        <w:rPr>
          <w:rFonts w:ascii="Cambria" w:eastAsia="Cambria" w:hAnsi="Cambria" w:cs="Cambria"/>
          <w:sz w:val="24"/>
          <w:vertAlign w:val="subscript"/>
        </w:rPr>
        <w:t xml:space="preserve"> </w:t>
      </w:r>
      <w:r>
        <w:rPr>
          <w:rFonts w:ascii="Cambria" w:eastAsia="Cambria" w:hAnsi="Cambria" w:cs="Cambria"/>
          <w:sz w:val="24"/>
        </w:rPr>
        <w:t xml:space="preserve">− </w:t>
      </w:r>
      <w:r>
        <w:rPr>
          <w:rFonts w:ascii="Cambria" w:eastAsia="Cambria" w:hAnsi="Cambria" w:cs="Cambria"/>
          <w:i/>
          <w:sz w:val="24"/>
        </w:rPr>
        <w:t>t</w:t>
      </w:r>
      <w:r>
        <w:rPr>
          <w:rFonts w:ascii="Cambria" w:eastAsia="Cambria" w:hAnsi="Cambria" w:cs="Cambria"/>
          <w:sz w:val="24"/>
          <w:vertAlign w:val="subscript"/>
        </w:rPr>
        <w:t>1</w:t>
      </w:r>
    </w:p>
    <w:tbl>
      <w:tblPr>
        <w:tblStyle w:val="TableGrid"/>
        <w:tblW w:w="6534" w:type="dxa"/>
        <w:tblInd w:w="985" w:type="dxa"/>
        <w:tblCellMar>
          <w:top w:w="44" w:type="dxa"/>
          <w:right w:w="115" w:type="dxa"/>
        </w:tblCellMar>
        <w:tblLook w:val="04A0" w:firstRow="1" w:lastRow="0" w:firstColumn="1" w:lastColumn="0" w:noHBand="0" w:noVBand="1"/>
      </w:tblPr>
      <w:tblGrid>
        <w:gridCol w:w="1713"/>
        <w:gridCol w:w="685"/>
        <w:gridCol w:w="1269"/>
        <w:gridCol w:w="2097"/>
        <w:gridCol w:w="770"/>
      </w:tblGrid>
      <w:tr w:rsidR="00541743" w14:paraId="456CF3EB" w14:textId="77777777">
        <w:trPr>
          <w:trHeight w:val="398"/>
        </w:trPr>
        <w:tc>
          <w:tcPr>
            <w:tcW w:w="1713" w:type="dxa"/>
            <w:tcBorders>
              <w:top w:val="single" w:sz="3" w:space="0" w:color="000000"/>
              <w:left w:val="nil"/>
              <w:bottom w:val="single" w:sz="3" w:space="0" w:color="000000"/>
              <w:right w:val="nil"/>
            </w:tcBorders>
          </w:tcPr>
          <w:p w14:paraId="4515A18B" w14:textId="77777777" w:rsidR="00541743" w:rsidRDefault="006A0871">
            <w:pPr>
              <w:tabs>
                <w:tab w:val="right" w:pos="1598"/>
              </w:tabs>
              <w:spacing w:after="0"/>
            </w:pPr>
            <w:r>
              <w:rPr>
                <w:rFonts w:ascii="Sabon" w:eastAsia="Sabon" w:hAnsi="Sabon" w:cs="Sabon"/>
                <w:sz w:val="24"/>
              </w:rPr>
              <w:t>3</w:t>
            </w:r>
            <w:r>
              <w:rPr>
                <w:rFonts w:ascii="Sabon" w:eastAsia="Sabon" w:hAnsi="Sabon" w:cs="Sabon"/>
                <w:sz w:val="24"/>
              </w:rPr>
              <w:tab/>
              <w:t>0.9</w:t>
            </w:r>
          </w:p>
        </w:tc>
        <w:tc>
          <w:tcPr>
            <w:tcW w:w="685" w:type="dxa"/>
            <w:tcBorders>
              <w:top w:val="single" w:sz="3" w:space="0" w:color="000000"/>
              <w:left w:val="nil"/>
              <w:bottom w:val="single" w:sz="3" w:space="0" w:color="000000"/>
              <w:right w:val="double" w:sz="3" w:space="0" w:color="000000"/>
            </w:tcBorders>
          </w:tcPr>
          <w:p w14:paraId="69E31EBF" w14:textId="77777777" w:rsidR="00541743" w:rsidRDefault="006A0871">
            <w:pPr>
              <w:spacing w:after="0"/>
            </w:pPr>
            <w:r>
              <w:rPr>
                <w:rFonts w:ascii="Sabon" w:eastAsia="Sabon" w:hAnsi="Sabon" w:cs="Sabon"/>
                <w:sz w:val="24"/>
              </w:rPr>
              <w:t>0.01</w:t>
            </w:r>
          </w:p>
        </w:tc>
        <w:tc>
          <w:tcPr>
            <w:tcW w:w="1269" w:type="dxa"/>
            <w:tcBorders>
              <w:top w:val="single" w:sz="3" w:space="0" w:color="000000"/>
              <w:left w:val="double" w:sz="3" w:space="0" w:color="000000"/>
              <w:bottom w:val="single" w:sz="3" w:space="0" w:color="000000"/>
              <w:right w:val="nil"/>
            </w:tcBorders>
          </w:tcPr>
          <w:p w14:paraId="491F69A4" w14:textId="77777777" w:rsidR="00541743" w:rsidRDefault="006A0871">
            <w:pPr>
              <w:spacing w:after="0"/>
              <w:ind w:left="139"/>
            </w:pPr>
            <w:r>
              <w:rPr>
                <w:rFonts w:ascii="Sabon" w:eastAsia="Sabon" w:hAnsi="Sabon" w:cs="Sabon"/>
                <w:sz w:val="24"/>
              </w:rPr>
              <w:t>554</w:t>
            </w:r>
          </w:p>
        </w:tc>
        <w:tc>
          <w:tcPr>
            <w:tcW w:w="2097" w:type="dxa"/>
            <w:tcBorders>
              <w:top w:val="single" w:sz="3" w:space="0" w:color="000000"/>
              <w:left w:val="nil"/>
              <w:bottom w:val="single" w:sz="3" w:space="0" w:color="000000"/>
              <w:right w:val="nil"/>
            </w:tcBorders>
          </w:tcPr>
          <w:p w14:paraId="552493C4" w14:textId="77777777" w:rsidR="00541743" w:rsidRDefault="006A0871">
            <w:pPr>
              <w:tabs>
                <w:tab w:val="right" w:pos="1982"/>
              </w:tabs>
              <w:spacing w:after="0"/>
            </w:pPr>
            <w:r>
              <w:rPr>
                <w:rFonts w:ascii="Sabon" w:eastAsia="Sabon" w:hAnsi="Sabon" w:cs="Sabon"/>
                <w:sz w:val="24"/>
              </w:rPr>
              <w:t>44.1</w:t>
            </w:r>
            <w:r>
              <w:rPr>
                <w:rFonts w:ascii="Sabon" w:eastAsia="Sabon" w:hAnsi="Sabon" w:cs="Sabon"/>
                <w:sz w:val="24"/>
              </w:rPr>
              <w:tab/>
              <w:t>01:28</w:t>
            </w:r>
          </w:p>
        </w:tc>
        <w:tc>
          <w:tcPr>
            <w:tcW w:w="770" w:type="dxa"/>
            <w:tcBorders>
              <w:top w:val="single" w:sz="3" w:space="0" w:color="000000"/>
              <w:left w:val="nil"/>
              <w:bottom w:val="single" w:sz="3" w:space="0" w:color="000000"/>
              <w:right w:val="nil"/>
            </w:tcBorders>
          </w:tcPr>
          <w:p w14:paraId="7745A236" w14:textId="77777777" w:rsidR="00541743" w:rsidRDefault="006A0871">
            <w:pPr>
              <w:spacing w:after="0"/>
            </w:pPr>
            <w:r>
              <w:rPr>
                <w:rFonts w:ascii="Sabon" w:eastAsia="Sabon" w:hAnsi="Sabon" w:cs="Sabon"/>
                <w:sz w:val="24"/>
              </w:rPr>
              <w:t>43.9</w:t>
            </w:r>
          </w:p>
        </w:tc>
      </w:tr>
      <w:tr w:rsidR="00541743" w14:paraId="374F2D64" w14:textId="77777777">
        <w:trPr>
          <w:trHeight w:val="398"/>
        </w:trPr>
        <w:tc>
          <w:tcPr>
            <w:tcW w:w="1713" w:type="dxa"/>
            <w:tcBorders>
              <w:top w:val="single" w:sz="3" w:space="0" w:color="000000"/>
              <w:left w:val="nil"/>
              <w:bottom w:val="single" w:sz="3" w:space="0" w:color="000000"/>
              <w:right w:val="nil"/>
            </w:tcBorders>
          </w:tcPr>
          <w:p w14:paraId="7FD65369" w14:textId="77777777" w:rsidR="00541743" w:rsidRDefault="006A0871">
            <w:pPr>
              <w:tabs>
                <w:tab w:val="right" w:pos="1598"/>
              </w:tabs>
              <w:spacing w:after="0"/>
            </w:pPr>
            <w:r>
              <w:rPr>
                <w:rFonts w:ascii="Sabon" w:eastAsia="Sabon" w:hAnsi="Sabon" w:cs="Sabon"/>
                <w:sz w:val="24"/>
              </w:rPr>
              <w:t>3</w:t>
            </w:r>
            <w:r>
              <w:rPr>
                <w:rFonts w:ascii="Sabon" w:eastAsia="Sabon" w:hAnsi="Sabon" w:cs="Sabon"/>
                <w:sz w:val="24"/>
              </w:rPr>
              <w:tab/>
              <w:t>1.7</w:t>
            </w:r>
          </w:p>
        </w:tc>
        <w:tc>
          <w:tcPr>
            <w:tcW w:w="685" w:type="dxa"/>
            <w:tcBorders>
              <w:top w:val="single" w:sz="3" w:space="0" w:color="000000"/>
              <w:left w:val="nil"/>
              <w:bottom w:val="single" w:sz="3" w:space="0" w:color="000000"/>
              <w:right w:val="double" w:sz="3" w:space="0" w:color="000000"/>
            </w:tcBorders>
          </w:tcPr>
          <w:p w14:paraId="5C4AE991" w14:textId="77777777" w:rsidR="00541743" w:rsidRDefault="006A0871">
            <w:pPr>
              <w:spacing w:after="0"/>
            </w:pPr>
            <w:r>
              <w:rPr>
                <w:rFonts w:ascii="Sabon" w:eastAsia="Sabon" w:hAnsi="Sabon" w:cs="Sabon"/>
                <w:sz w:val="24"/>
              </w:rPr>
              <w:t>0.01</w:t>
            </w:r>
          </w:p>
        </w:tc>
        <w:tc>
          <w:tcPr>
            <w:tcW w:w="1269" w:type="dxa"/>
            <w:tcBorders>
              <w:top w:val="single" w:sz="3" w:space="0" w:color="000000"/>
              <w:left w:val="double" w:sz="3" w:space="0" w:color="000000"/>
              <w:bottom w:val="single" w:sz="3" w:space="0" w:color="000000"/>
              <w:right w:val="nil"/>
            </w:tcBorders>
          </w:tcPr>
          <w:p w14:paraId="40EF346C" w14:textId="77777777" w:rsidR="00541743" w:rsidRDefault="006A0871">
            <w:pPr>
              <w:spacing w:after="0"/>
              <w:ind w:left="139"/>
            </w:pPr>
            <w:r>
              <w:rPr>
                <w:rFonts w:ascii="Sabon" w:eastAsia="Sabon" w:hAnsi="Sabon" w:cs="Sabon"/>
                <w:sz w:val="24"/>
              </w:rPr>
              <w:t>502</w:t>
            </w:r>
          </w:p>
        </w:tc>
        <w:tc>
          <w:tcPr>
            <w:tcW w:w="2097" w:type="dxa"/>
            <w:tcBorders>
              <w:top w:val="single" w:sz="3" w:space="0" w:color="000000"/>
              <w:left w:val="nil"/>
              <w:bottom w:val="single" w:sz="3" w:space="0" w:color="000000"/>
              <w:right w:val="nil"/>
            </w:tcBorders>
          </w:tcPr>
          <w:p w14:paraId="33BAD76C" w14:textId="77777777" w:rsidR="00541743" w:rsidRDefault="006A0871">
            <w:pPr>
              <w:tabs>
                <w:tab w:val="right" w:pos="1982"/>
              </w:tabs>
              <w:spacing w:after="0"/>
            </w:pPr>
            <w:r>
              <w:rPr>
                <w:rFonts w:ascii="Sabon" w:eastAsia="Sabon" w:hAnsi="Sabon" w:cs="Sabon"/>
                <w:sz w:val="24"/>
              </w:rPr>
              <w:t>45.25</w:t>
            </w:r>
            <w:r>
              <w:rPr>
                <w:rFonts w:ascii="Sabon" w:eastAsia="Sabon" w:hAnsi="Sabon" w:cs="Sabon"/>
                <w:sz w:val="24"/>
              </w:rPr>
              <w:tab/>
              <w:t>01:10.1</w:t>
            </w:r>
          </w:p>
        </w:tc>
        <w:tc>
          <w:tcPr>
            <w:tcW w:w="770" w:type="dxa"/>
            <w:tcBorders>
              <w:top w:val="single" w:sz="3" w:space="0" w:color="000000"/>
              <w:left w:val="nil"/>
              <w:bottom w:val="single" w:sz="3" w:space="0" w:color="000000"/>
              <w:right w:val="nil"/>
            </w:tcBorders>
          </w:tcPr>
          <w:p w14:paraId="21E708F4" w14:textId="77777777" w:rsidR="00541743" w:rsidRDefault="006A0871">
            <w:pPr>
              <w:spacing w:after="0"/>
            </w:pPr>
            <w:r>
              <w:rPr>
                <w:rFonts w:ascii="Sabon" w:eastAsia="Sabon" w:hAnsi="Sabon" w:cs="Sabon"/>
                <w:sz w:val="24"/>
              </w:rPr>
              <w:t>25.55</w:t>
            </w:r>
          </w:p>
        </w:tc>
      </w:tr>
      <w:tr w:rsidR="00541743" w14:paraId="6CF61A47" w14:textId="77777777">
        <w:trPr>
          <w:trHeight w:val="398"/>
        </w:trPr>
        <w:tc>
          <w:tcPr>
            <w:tcW w:w="1713" w:type="dxa"/>
            <w:tcBorders>
              <w:top w:val="single" w:sz="3" w:space="0" w:color="000000"/>
              <w:left w:val="nil"/>
              <w:bottom w:val="single" w:sz="3" w:space="0" w:color="000000"/>
              <w:right w:val="nil"/>
            </w:tcBorders>
          </w:tcPr>
          <w:p w14:paraId="738D2A5E" w14:textId="77777777" w:rsidR="00541743" w:rsidRDefault="006A0871">
            <w:pPr>
              <w:tabs>
                <w:tab w:val="right" w:pos="1598"/>
              </w:tabs>
              <w:spacing w:after="0"/>
            </w:pPr>
            <w:r>
              <w:rPr>
                <w:rFonts w:ascii="Sabon" w:eastAsia="Sabon" w:hAnsi="Sabon" w:cs="Sabon"/>
                <w:sz w:val="24"/>
              </w:rPr>
              <w:t>3</w:t>
            </w:r>
            <w:r>
              <w:rPr>
                <w:rFonts w:ascii="Sabon" w:eastAsia="Sabon" w:hAnsi="Sabon" w:cs="Sabon"/>
                <w:sz w:val="24"/>
              </w:rPr>
              <w:tab/>
              <w:t>0.5</w:t>
            </w:r>
          </w:p>
        </w:tc>
        <w:tc>
          <w:tcPr>
            <w:tcW w:w="685" w:type="dxa"/>
            <w:tcBorders>
              <w:top w:val="single" w:sz="3" w:space="0" w:color="000000"/>
              <w:left w:val="nil"/>
              <w:bottom w:val="single" w:sz="3" w:space="0" w:color="000000"/>
              <w:right w:val="double" w:sz="3" w:space="0" w:color="000000"/>
            </w:tcBorders>
          </w:tcPr>
          <w:p w14:paraId="099F5E93" w14:textId="77777777" w:rsidR="00541743" w:rsidRDefault="006A0871">
            <w:pPr>
              <w:spacing w:after="0"/>
            </w:pPr>
            <w:r>
              <w:rPr>
                <w:rFonts w:ascii="Sabon" w:eastAsia="Sabon" w:hAnsi="Sabon" w:cs="Sabon"/>
                <w:sz w:val="24"/>
              </w:rPr>
              <w:t>0.01</w:t>
            </w:r>
          </w:p>
        </w:tc>
        <w:tc>
          <w:tcPr>
            <w:tcW w:w="1269" w:type="dxa"/>
            <w:tcBorders>
              <w:top w:val="single" w:sz="3" w:space="0" w:color="000000"/>
              <w:left w:val="double" w:sz="3" w:space="0" w:color="000000"/>
              <w:bottom w:val="single" w:sz="3" w:space="0" w:color="000000"/>
              <w:right w:val="nil"/>
            </w:tcBorders>
          </w:tcPr>
          <w:p w14:paraId="41FBDBC8" w14:textId="77777777" w:rsidR="00541743" w:rsidRDefault="006A0871">
            <w:pPr>
              <w:spacing w:after="0"/>
              <w:ind w:left="139"/>
            </w:pPr>
            <w:r>
              <w:rPr>
                <w:rFonts w:ascii="Sabon" w:eastAsia="Sabon" w:hAnsi="Sabon" w:cs="Sabon"/>
                <w:sz w:val="24"/>
              </w:rPr>
              <w:t>581</w:t>
            </w:r>
          </w:p>
        </w:tc>
        <w:tc>
          <w:tcPr>
            <w:tcW w:w="2097" w:type="dxa"/>
            <w:tcBorders>
              <w:top w:val="single" w:sz="3" w:space="0" w:color="000000"/>
              <w:left w:val="nil"/>
              <w:bottom w:val="single" w:sz="3" w:space="0" w:color="000000"/>
              <w:right w:val="nil"/>
            </w:tcBorders>
          </w:tcPr>
          <w:p w14:paraId="762B7234" w14:textId="77777777" w:rsidR="00541743" w:rsidRDefault="006A0871">
            <w:pPr>
              <w:tabs>
                <w:tab w:val="right" w:pos="1982"/>
              </w:tabs>
              <w:spacing w:after="0"/>
            </w:pPr>
            <w:r>
              <w:rPr>
                <w:rFonts w:ascii="Sabon" w:eastAsia="Sabon" w:hAnsi="Sabon" w:cs="Sabon"/>
                <w:sz w:val="24"/>
              </w:rPr>
              <w:t>43.76</w:t>
            </w:r>
            <w:r>
              <w:rPr>
                <w:rFonts w:ascii="Sabon" w:eastAsia="Sabon" w:hAnsi="Sabon" w:cs="Sabon"/>
                <w:sz w:val="24"/>
              </w:rPr>
              <w:tab/>
              <w:t>01:09.7</w:t>
            </w:r>
          </w:p>
        </w:tc>
        <w:tc>
          <w:tcPr>
            <w:tcW w:w="770" w:type="dxa"/>
            <w:tcBorders>
              <w:top w:val="single" w:sz="3" w:space="0" w:color="000000"/>
              <w:left w:val="nil"/>
              <w:bottom w:val="single" w:sz="3" w:space="0" w:color="000000"/>
              <w:right w:val="nil"/>
            </w:tcBorders>
          </w:tcPr>
          <w:p w14:paraId="7BC919F7" w14:textId="77777777" w:rsidR="00541743" w:rsidRDefault="006A0871">
            <w:pPr>
              <w:spacing w:after="0"/>
            </w:pPr>
            <w:r>
              <w:rPr>
                <w:rFonts w:ascii="Sabon" w:eastAsia="Sabon" w:hAnsi="Sabon" w:cs="Sabon"/>
                <w:sz w:val="24"/>
              </w:rPr>
              <w:t>25.94</w:t>
            </w:r>
          </w:p>
        </w:tc>
      </w:tr>
      <w:tr w:rsidR="00541743" w14:paraId="22C544CB" w14:textId="77777777">
        <w:trPr>
          <w:trHeight w:val="398"/>
        </w:trPr>
        <w:tc>
          <w:tcPr>
            <w:tcW w:w="1713" w:type="dxa"/>
            <w:tcBorders>
              <w:top w:val="single" w:sz="3" w:space="0" w:color="000000"/>
              <w:left w:val="nil"/>
              <w:bottom w:val="single" w:sz="3" w:space="0" w:color="000000"/>
              <w:right w:val="nil"/>
            </w:tcBorders>
          </w:tcPr>
          <w:p w14:paraId="385B183E" w14:textId="77777777" w:rsidR="00541743" w:rsidRDefault="006A0871">
            <w:pPr>
              <w:tabs>
                <w:tab w:val="right" w:pos="1598"/>
              </w:tabs>
              <w:spacing w:after="0"/>
            </w:pPr>
            <w:r>
              <w:rPr>
                <w:rFonts w:ascii="Sabon" w:eastAsia="Sabon" w:hAnsi="Sabon" w:cs="Sabon"/>
                <w:sz w:val="24"/>
              </w:rPr>
              <w:t>1</w:t>
            </w:r>
            <w:r>
              <w:rPr>
                <w:rFonts w:ascii="Sabon" w:eastAsia="Sabon" w:hAnsi="Sabon" w:cs="Sabon"/>
                <w:sz w:val="24"/>
              </w:rPr>
              <w:tab/>
              <w:t>0.9</w:t>
            </w:r>
          </w:p>
        </w:tc>
        <w:tc>
          <w:tcPr>
            <w:tcW w:w="685" w:type="dxa"/>
            <w:tcBorders>
              <w:top w:val="single" w:sz="3" w:space="0" w:color="000000"/>
              <w:left w:val="nil"/>
              <w:bottom w:val="single" w:sz="3" w:space="0" w:color="000000"/>
              <w:right w:val="double" w:sz="3" w:space="0" w:color="000000"/>
            </w:tcBorders>
          </w:tcPr>
          <w:p w14:paraId="19BDE582" w14:textId="77777777" w:rsidR="00541743" w:rsidRDefault="006A0871">
            <w:pPr>
              <w:spacing w:after="0"/>
            </w:pPr>
            <w:r>
              <w:rPr>
                <w:rFonts w:ascii="Sabon" w:eastAsia="Sabon" w:hAnsi="Sabon" w:cs="Sabon"/>
                <w:sz w:val="24"/>
              </w:rPr>
              <w:t>0.01</w:t>
            </w:r>
          </w:p>
        </w:tc>
        <w:tc>
          <w:tcPr>
            <w:tcW w:w="1269" w:type="dxa"/>
            <w:tcBorders>
              <w:top w:val="single" w:sz="3" w:space="0" w:color="000000"/>
              <w:left w:val="double" w:sz="3" w:space="0" w:color="000000"/>
              <w:bottom w:val="single" w:sz="3" w:space="0" w:color="000000"/>
              <w:right w:val="nil"/>
            </w:tcBorders>
          </w:tcPr>
          <w:p w14:paraId="251A5DAE" w14:textId="77777777" w:rsidR="00541743" w:rsidRDefault="006A0871">
            <w:pPr>
              <w:spacing w:after="0"/>
              <w:ind w:left="139"/>
            </w:pPr>
            <w:r>
              <w:rPr>
                <w:rFonts w:ascii="Sabon" w:eastAsia="Sabon" w:hAnsi="Sabon" w:cs="Sabon"/>
                <w:sz w:val="24"/>
              </w:rPr>
              <w:t>497</w:t>
            </w:r>
          </w:p>
        </w:tc>
        <w:tc>
          <w:tcPr>
            <w:tcW w:w="2097" w:type="dxa"/>
            <w:tcBorders>
              <w:top w:val="single" w:sz="3" w:space="0" w:color="000000"/>
              <w:left w:val="nil"/>
              <w:bottom w:val="single" w:sz="3" w:space="0" w:color="000000"/>
              <w:right w:val="nil"/>
            </w:tcBorders>
          </w:tcPr>
          <w:p w14:paraId="7F88B18D" w14:textId="77777777" w:rsidR="00541743" w:rsidRDefault="006A0871">
            <w:pPr>
              <w:tabs>
                <w:tab w:val="right" w:pos="1982"/>
              </w:tabs>
              <w:spacing w:after="0"/>
            </w:pPr>
            <w:r>
              <w:rPr>
                <w:rFonts w:ascii="Sabon" w:eastAsia="Sabon" w:hAnsi="Sabon" w:cs="Sabon"/>
                <w:sz w:val="24"/>
              </w:rPr>
              <w:t>01:48.9</w:t>
            </w:r>
            <w:r>
              <w:rPr>
                <w:rFonts w:ascii="Sabon" w:eastAsia="Sabon" w:hAnsi="Sabon" w:cs="Sabon"/>
                <w:sz w:val="24"/>
              </w:rPr>
              <w:tab/>
              <w:t>02:20</w:t>
            </w:r>
          </w:p>
        </w:tc>
        <w:tc>
          <w:tcPr>
            <w:tcW w:w="770" w:type="dxa"/>
            <w:tcBorders>
              <w:top w:val="single" w:sz="3" w:space="0" w:color="000000"/>
              <w:left w:val="nil"/>
              <w:bottom w:val="single" w:sz="3" w:space="0" w:color="000000"/>
              <w:right w:val="nil"/>
            </w:tcBorders>
          </w:tcPr>
          <w:p w14:paraId="3A106A28" w14:textId="77777777" w:rsidR="00541743" w:rsidRDefault="006A0871">
            <w:pPr>
              <w:spacing w:after="0"/>
            </w:pPr>
            <w:r>
              <w:rPr>
                <w:rFonts w:ascii="Sabon" w:eastAsia="Sabon" w:hAnsi="Sabon" w:cs="Sabon"/>
                <w:sz w:val="24"/>
              </w:rPr>
              <w:t>71.1</w:t>
            </w:r>
          </w:p>
        </w:tc>
      </w:tr>
      <w:tr w:rsidR="00541743" w14:paraId="1A8BBEEA" w14:textId="77777777">
        <w:trPr>
          <w:trHeight w:val="398"/>
        </w:trPr>
        <w:tc>
          <w:tcPr>
            <w:tcW w:w="1713" w:type="dxa"/>
            <w:tcBorders>
              <w:top w:val="single" w:sz="3" w:space="0" w:color="000000"/>
              <w:left w:val="nil"/>
              <w:bottom w:val="single" w:sz="3" w:space="0" w:color="000000"/>
              <w:right w:val="nil"/>
            </w:tcBorders>
          </w:tcPr>
          <w:p w14:paraId="04ECE56F" w14:textId="77777777" w:rsidR="00541743" w:rsidRDefault="006A0871">
            <w:pPr>
              <w:tabs>
                <w:tab w:val="right" w:pos="1598"/>
              </w:tabs>
              <w:spacing w:after="0"/>
            </w:pPr>
            <w:r>
              <w:rPr>
                <w:rFonts w:ascii="Sabon" w:eastAsia="Sabon" w:hAnsi="Sabon" w:cs="Sabon"/>
                <w:sz w:val="24"/>
              </w:rPr>
              <w:t>1</w:t>
            </w:r>
            <w:r>
              <w:rPr>
                <w:rFonts w:ascii="Sabon" w:eastAsia="Sabon" w:hAnsi="Sabon" w:cs="Sabon"/>
                <w:sz w:val="24"/>
              </w:rPr>
              <w:tab/>
              <w:t>1.7</w:t>
            </w:r>
          </w:p>
        </w:tc>
        <w:tc>
          <w:tcPr>
            <w:tcW w:w="685" w:type="dxa"/>
            <w:tcBorders>
              <w:top w:val="single" w:sz="3" w:space="0" w:color="000000"/>
              <w:left w:val="nil"/>
              <w:bottom w:val="single" w:sz="3" w:space="0" w:color="000000"/>
              <w:right w:val="double" w:sz="3" w:space="0" w:color="000000"/>
            </w:tcBorders>
          </w:tcPr>
          <w:p w14:paraId="0F2A83F5" w14:textId="77777777" w:rsidR="00541743" w:rsidRDefault="006A0871">
            <w:pPr>
              <w:spacing w:after="0"/>
            </w:pPr>
            <w:r>
              <w:rPr>
                <w:rFonts w:ascii="Sabon" w:eastAsia="Sabon" w:hAnsi="Sabon" w:cs="Sabon"/>
                <w:sz w:val="24"/>
              </w:rPr>
              <w:t>0.01</w:t>
            </w:r>
          </w:p>
        </w:tc>
        <w:tc>
          <w:tcPr>
            <w:tcW w:w="1269" w:type="dxa"/>
            <w:tcBorders>
              <w:top w:val="single" w:sz="3" w:space="0" w:color="000000"/>
              <w:left w:val="double" w:sz="3" w:space="0" w:color="000000"/>
              <w:bottom w:val="single" w:sz="3" w:space="0" w:color="000000"/>
              <w:right w:val="nil"/>
            </w:tcBorders>
          </w:tcPr>
          <w:p w14:paraId="6D14FD0E" w14:textId="77777777" w:rsidR="00541743" w:rsidRDefault="006A0871">
            <w:pPr>
              <w:spacing w:after="0"/>
              <w:ind w:left="139"/>
            </w:pPr>
            <w:r>
              <w:rPr>
                <w:rFonts w:ascii="Sabon" w:eastAsia="Sabon" w:hAnsi="Sabon" w:cs="Sabon"/>
                <w:sz w:val="24"/>
              </w:rPr>
              <w:t>633</w:t>
            </w:r>
          </w:p>
        </w:tc>
        <w:tc>
          <w:tcPr>
            <w:tcW w:w="2097" w:type="dxa"/>
            <w:tcBorders>
              <w:top w:val="single" w:sz="3" w:space="0" w:color="000000"/>
              <w:left w:val="nil"/>
              <w:bottom w:val="single" w:sz="3" w:space="0" w:color="000000"/>
              <w:right w:val="nil"/>
            </w:tcBorders>
          </w:tcPr>
          <w:p w14:paraId="593D04FC" w14:textId="77777777" w:rsidR="00541743" w:rsidRDefault="006A0871">
            <w:pPr>
              <w:tabs>
                <w:tab w:val="right" w:pos="1982"/>
              </w:tabs>
              <w:spacing w:after="0"/>
            </w:pPr>
            <w:r>
              <w:rPr>
                <w:rFonts w:ascii="Sabon" w:eastAsia="Sabon" w:hAnsi="Sabon" w:cs="Sabon"/>
                <w:sz w:val="24"/>
              </w:rPr>
              <w:t>01:50.0</w:t>
            </w:r>
            <w:r>
              <w:rPr>
                <w:rFonts w:ascii="Sabon" w:eastAsia="Sabon" w:hAnsi="Sabon" w:cs="Sabon"/>
                <w:sz w:val="24"/>
              </w:rPr>
              <w:tab/>
              <w:t>02:16.2</w:t>
            </w:r>
          </w:p>
        </w:tc>
        <w:tc>
          <w:tcPr>
            <w:tcW w:w="770" w:type="dxa"/>
            <w:tcBorders>
              <w:top w:val="single" w:sz="3" w:space="0" w:color="000000"/>
              <w:left w:val="nil"/>
              <w:bottom w:val="single" w:sz="3" w:space="0" w:color="000000"/>
              <w:right w:val="nil"/>
            </w:tcBorders>
          </w:tcPr>
          <w:p w14:paraId="14F51DFA" w14:textId="77777777" w:rsidR="00541743" w:rsidRDefault="006A0871">
            <w:pPr>
              <w:spacing w:after="0"/>
            </w:pPr>
            <w:r>
              <w:rPr>
                <w:rFonts w:ascii="Sabon" w:eastAsia="Sabon" w:hAnsi="Sabon" w:cs="Sabon"/>
                <w:sz w:val="24"/>
              </w:rPr>
              <w:t>26.2</w:t>
            </w:r>
          </w:p>
        </w:tc>
      </w:tr>
      <w:tr w:rsidR="00541743" w14:paraId="0131A29D" w14:textId="77777777">
        <w:trPr>
          <w:trHeight w:val="383"/>
        </w:trPr>
        <w:tc>
          <w:tcPr>
            <w:tcW w:w="1713" w:type="dxa"/>
            <w:tcBorders>
              <w:top w:val="single" w:sz="3" w:space="0" w:color="000000"/>
              <w:left w:val="nil"/>
              <w:bottom w:val="nil"/>
              <w:right w:val="nil"/>
            </w:tcBorders>
          </w:tcPr>
          <w:p w14:paraId="7E27C83B" w14:textId="77777777" w:rsidR="00541743" w:rsidRDefault="006A0871">
            <w:pPr>
              <w:tabs>
                <w:tab w:val="right" w:pos="1598"/>
              </w:tabs>
              <w:spacing w:after="0"/>
            </w:pPr>
            <w:r>
              <w:rPr>
                <w:rFonts w:ascii="Sabon" w:eastAsia="Sabon" w:hAnsi="Sabon" w:cs="Sabon"/>
                <w:sz w:val="24"/>
              </w:rPr>
              <w:t>1</w:t>
            </w:r>
            <w:r>
              <w:rPr>
                <w:rFonts w:ascii="Sabon" w:eastAsia="Sabon" w:hAnsi="Sabon" w:cs="Sabon"/>
                <w:sz w:val="24"/>
              </w:rPr>
              <w:tab/>
              <w:t>0.5</w:t>
            </w:r>
          </w:p>
        </w:tc>
        <w:tc>
          <w:tcPr>
            <w:tcW w:w="685" w:type="dxa"/>
            <w:tcBorders>
              <w:top w:val="single" w:sz="3" w:space="0" w:color="000000"/>
              <w:left w:val="nil"/>
              <w:bottom w:val="nil"/>
              <w:right w:val="double" w:sz="3" w:space="0" w:color="000000"/>
            </w:tcBorders>
          </w:tcPr>
          <w:p w14:paraId="57398C99" w14:textId="77777777" w:rsidR="00541743" w:rsidRDefault="006A0871">
            <w:pPr>
              <w:spacing w:after="0"/>
            </w:pPr>
            <w:r>
              <w:rPr>
                <w:rFonts w:ascii="Sabon" w:eastAsia="Sabon" w:hAnsi="Sabon" w:cs="Sabon"/>
                <w:sz w:val="24"/>
              </w:rPr>
              <w:t>0.01</w:t>
            </w:r>
          </w:p>
        </w:tc>
        <w:tc>
          <w:tcPr>
            <w:tcW w:w="1269" w:type="dxa"/>
            <w:tcBorders>
              <w:top w:val="single" w:sz="3" w:space="0" w:color="000000"/>
              <w:left w:val="double" w:sz="3" w:space="0" w:color="000000"/>
              <w:bottom w:val="nil"/>
              <w:right w:val="nil"/>
            </w:tcBorders>
          </w:tcPr>
          <w:p w14:paraId="55D3AB83" w14:textId="77777777" w:rsidR="00541743" w:rsidRDefault="006A0871">
            <w:pPr>
              <w:spacing w:after="0"/>
              <w:ind w:left="139"/>
            </w:pPr>
            <w:r>
              <w:rPr>
                <w:rFonts w:ascii="Sabon" w:eastAsia="Sabon" w:hAnsi="Sabon" w:cs="Sabon"/>
                <w:sz w:val="24"/>
              </w:rPr>
              <w:t>588</w:t>
            </w:r>
          </w:p>
        </w:tc>
        <w:tc>
          <w:tcPr>
            <w:tcW w:w="2097" w:type="dxa"/>
            <w:tcBorders>
              <w:top w:val="single" w:sz="3" w:space="0" w:color="000000"/>
              <w:left w:val="nil"/>
              <w:bottom w:val="nil"/>
              <w:right w:val="nil"/>
            </w:tcBorders>
          </w:tcPr>
          <w:p w14:paraId="3467A9F1" w14:textId="77777777" w:rsidR="00541743" w:rsidRDefault="006A0871">
            <w:pPr>
              <w:tabs>
                <w:tab w:val="right" w:pos="1982"/>
              </w:tabs>
              <w:spacing w:after="0"/>
            </w:pPr>
            <w:r>
              <w:rPr>
                <w:rFonts w:ascii="Sabon" w:eastAsia="Sabon" w:hAnsi="Sabon" w:cs="Sabon"/>
                <w:sz w:val="24"/>
              </w:rPr>
              <w:t>01:48.7</w:t>
            </w:r>
            <w:r>
              <w:rPr>
                <w:rFonts w:ascii="Sabon" w:eastAsia="Sabon" w:hAnsi="Sabon" w:cs="Sabon"/>
                <w:sz w:val="24"/>
              </w:rPr>
              <w:tab/>
              <w:t>02:13.9</w:t>
            </w:r>
          </w:p>
        </w:tc>
        <w:tc>
          <w:tcPr>
            <w:tcW w:w="770" w:type="dxa"/>
            <w:tcBorders>
              <w:top w:val="single" w:sz="3" w:space="0" w:color="000000"/>
              <w:left w:val="nil"/>
              <w:bottom w:val="nil"/>
              <w:right w:val="nil"/>
            </w:tcBorders>
          </w:tcPr>
          <w:p w14:paraId="07EF44DE" w14:textId="77777777" w:rsidR="00541743" w:rsidRDefault="006A0871">
            <w:pPr>
              <w:spacing w:after="0"/>
            </w:pPr>
            <w:r>
              <w:rPr>
                <w:rFonts w:ascii="Sabon" w:eastAsia="Sabon" w:hAnsi="Sabon" w:cs="Sabon"/>
                <w:sz w:val="24"/>
              </w:rPr>
              <w:t>25.2</w:t>
            </w:r>
          </w:p>
        </w:tc>
      </w:tr>
      <w:tr w:rsidR="00541743" w14:paraId="7B7772C6" w14:textId="77777777">
        <w:trPr>
          <w:trHeight w:val="401"/>
        </w:trPr>
        <w:tc>
          <w:tcPr>
            <w:tcW w:w="1713" w:type="dxa"/>
            <w:tcBorders>
              <w:top w:val="nil"/>
              <w:left w:val="nil"/>
              <w:bottom w:val="nil"/>
              <w:right w:val="nil"/>
            </w:tcBorders>
          </w:tcPr>
          <w:p w14:paraId="683809B8" w14:textId="77777777" w:rsidR="00541743" w:rsidRDefault="006A0871">
            <w:pPr>
              <w:tabs>
                <w:tab w:val="right" w:pos="1598"/>
              </w:tabs>
              <w:spacing w:after="0"/>
            </w:pPr>
            <w:r>
              <w:rPr>
                <w:rFonts w:ascii="Sabon" w:eastAsia="Sabon" w:hAnsi="Sabon" w:cs="Sabon"/>
                <w:sz w:val="24"/>
              </w:rPr>
              <w:t>(MHz)</w:t>
            </w:r>
            <w:r>
              <w:rPr>
                <w:rFonts w:ascii="Sabon" w:eastAsia="Sabon" w:hAnsi="Sabon" w:cs="Sabon"/>
                <w:sz w:val="24"/>
              </w:rPr>
              <w:tab/>
              <w:t>(s)</w:t>
            </w:r>
          </w:p>
        </w:tc>
        <w:tc>
          <w:tcPr>
            <w:tcW w:w="685" w:type="dxa"/>
            <w:tcBorders>
              <w:top w:val="nil"/>
              <w:left w:val="nil"/>
              <w:bottom w:val="nil"/>
              <w:right w:val="double" w:sz="3" w:space="0" w:color="000000"/>
            </w:tcBorders>
          </w:tcPr>
          <w:p w14:paraId="48D9C9E3" w14:textId="77777777" w:rsidR="00541743" w:rsidRDefault="006A0871">
            <w:pPr>
              <w:spacing w:after="0"/>
            </w:pPr>
            <w:r>
              <w:rPr>
                <w:rFonts w:ascii="Sabon" w:eastAsia="Sabon" w:hAnsi="Sabon" w:cs="Sabon"/>
                <w:sz w:val="24"/>
              </w:rPr>
              <w:t>(s)</w:t>
            </w:r>
          </w:p>
        </w:tc>
        <w:tc>
          <w:tcPr>
            <w:tcW w:w="1269" w:type="dxa"/>
            <w:tcBorders>
              <w:top w:val="nil"/>
              <w:left w:val="double" w:sz="3" w:space="0" w:color="000000"/>
              <w:bottom w:val="nil"/>
              <w:right w:val="nil"/>
            </w:tcBorders>
          </w:tcPr>
          <w:p w14:paraId="6622D9F0" w14:textId="77777777" w:rsidR="00541743" w:rsidRDefault="006A0871">
            <w:pPr>
              <w:spacing w:after="0"/>
              <w:ind w:left="139"/>
            </w:pPr>
            <w:r>
              <w:rPr>
                <w:rFonts w:ascii="Sabon" w:eastAsia="Sabon" w:hAnsi="Sabon" w:cs="Sabon"/>
                <w:sz w:val="24"/>
              </w:rPr>
              <w:t>(</w:t>
            </w:r>
            <w:proofErr w:type="spellStart"/>
            <w:r>
              <w:rPr>
                <w:rFonts w:ascii="Sabon" w:eastAsia="Sabon" w:hAnsi="Sabon" w:cs="Sabon"/>
                <w:sz w:val="24"/>
              </w:rPr>
              <w:t>ms</w:t>
            </w:r>
            <w:proofErr w:type="spellEnd"/>
            <w:r>
              <w:rPr>
                <w:rFonts w:ascii="Sabon" w:eastAsia="Sabon" w:hAnsi="Sabon" w:cs="Sabon"/>
                <w:sz w:val="24"/>
              </w:rPr>
              <w:t>)</w:t>
            </w:r>
          </w:p>
        </w:tc>
        <w:tc>
          <w:tcPr>
            <w:tcW w:w="2097" w:type="dxa"/>
            <w:tcBorders>
              <w:top w:val="nil"/>
              <w:left w:val="nil"/>
              <w:bottom w:val="nil"/>
              <w:right w:val="nil"/>
            </w:tcBorders>
          </w:tcPr>
          <w:p w14:paraId="620FA92C" w14:textId="77777777" w:rsidR="00541743" w:rsidRDefault="006A0871">
            <w:pPr>
              <w:tabs>
                <w:tab w:val="right" w:pos="1982"/>
              </w:tabs>
              <w:spacing w:after="0"/>
            </w:pPr>
            <w:r>
              <w:rPr>
                <w:rFonts w:ascii="Sabon" w:eastAsia="Sabon" w:hAnsi="Sabon" w:cs="Sabon"/>
                <w:sz w:val="24"/>
              </w:rPr>
              <w:t>(</w:t>
            </w:r>
            <w:proofErr w:type="spellStart"/>
            <w:r>
              <w:rPr>
                <w:rFonts w:ascii="Sabon" w:eastAsia="Sabon" w:hAnsi="Sabon" w:cs="Sabon"/>
                <w:sz w:val="24"/>
              </w:rPr>
              <w:t>mm:ss</w:t>
            </w:r>
            <w:proofErr w:type="spellEnd"/>
            <w:r>
              <w:rPr>
                <w:rFonts w:ascii="Sabon" w:eastAsia="Sabon" w:hAnsi="Sabon" w:cs="Sabon"/>
                <w:sz w:val="24"/>
              </w:rPr>
              <w:t>)</w:t>
            </w:r>
            <w:r>
              <w:rPr>
                <w:rFonts w:ascii="Sabon" w:eastAsia="Sabon" w:hAnsi="Sabon" w:cs="Sabon"/>
                <w:sz w:val="24"/>
              </w:rPr>
              <w:tab/>
              <w:t>(</w:t>
            </w:r>
            <w:proofErr w:type="spellStart"/>
            <w:r>
              <w:rPr>
                <w:rFonts w:ascii="Sabon" w:eastAsia="Sabon" w:hAnsi="Sabon" w:cs="Sabon"/>
                <w:sz w:val="24"/>
              </w:rPr>
              <w:t>mm:ss</w:t>
            </w:r>
            <w:proofErr w:type="spellEnd"/>
            <w:r>
              <w:rPr>
                <w:rFonts w:ascii="Sabon" w:eastAsia="Sabon" w:hAnsi="Sabon" w:cs="Sabon"/>
                <w:sz w:val="24"/>
              </w:rPr>
              <w:t>)</w:t>
            </w:r>
          </w:p>
        </w:tc>
        <w:tc>
          <w:tcPr>
            <w:tcW w:w="770" w:type="dxa"/>
            <w:tcBorders>
              <w:top w:val="nil"/>
              <w:left w:val="nil"/>
              <w:bottom w:val="nil"/>
              <w:right w:val="nil"/>
            </w:tcBorders>
          </w:tcPr>
          <w:p w14:paraId="0DD9E6C9" w14:textId="77777777" w:rsidR="00541743" w:rsidRDefault="006A0871">
            <w:pPr>
              <w:spacing w:after="0"/>
            </w:pPr>
            <w:r>
              <w:rPr>
                <w:rFonts w:ascii="Sabon" w:eastAsia="Sabon" w:hAnsi="Sabon" w:cs="Sabon"/>
                <w:sz w:val="24"/>
              </w:rPr>
              <w:t>(s)</w:t>
            </w:r>
          </w:p>
        </w:tc>
      </w:tr>
    </w:tbl>
    <w:p w14:paraId="307B1A41" w14:textId="77777777" w:rsidR="00541743" w:rsidRDefault="006A0871">
      <w:pPr>
        <w:spacing w:after="474" w:line="265" w:lineRule="auto"/>
        <w:ind w:left="10" w:right="314" w:hanging="10"/>
        <w:jc w:val="center"/>
      </w:pPr>
      <w:r>
        <w:rPr>
          <w:rFonts w:ascii="DFKai-SB" w:eastAsia="DFKai-SB" w:hAnsi="DFKai-SB" w:cs="DFKai-SB"/>
          <w:sz w:val="24"/>
        </w:rPr>
        <w:t xml:space="preserve">表 </w:t>
      </w:r>
      <w:r>
        <w:rPr>
          <w:rFonts w:ascii="Sabon" w:eastAsia="Sabon" w:hAnsi="Sabon" w:cs="Sabon"/>
          <w:sz w:val="24"/>
        </w:rPr>
        <w:t xml:space="preserve">1: </w:t>
      </w:r>
      <w:r>
        <w:rPr>
          <w:rFonts w:ascii="DFKai-SB" w:eastAsia="DFKai-SB" w:hAnsi="DFKai-SB" w:cs="DFKai-SB"/>
          <w:sz w:val="24"/>
        </w:rPr>
        <w:t>影像設定對掃描時間的影響。</w:t>
      </w:r>
    </w:p>
    <w:p w14:paraId="7DAB010F" w14:textId="6EF0D4CE" w:rsidR="00541743" w:rsidRDefault="006A0871">
      <w:pPr>
        <w:spacing w:after="328" w:line="312" w:lineRule="auto"/>
        <w:ind w:left="-5" w:right="172" w:hanging="10"/>
      </w:pPr>
      <w:del w:id="225" w:author="MH" w:date="2022-03-29T05:06:00Z">
        <w:r w:rsidDel="009E6514">
          <w:rPr>
            <w:rFonts w:ascii="DFKai-SB" w:eastAsia="DFKai-SB" w:hAnsi="DFKai-SB" w:cs="DFKai-SB" w:hint="eastAsia"/>
            <w:sz w:val="24"/>
          </w:rPr>
          <w:delText>再</w:delText>
        </w:r>
      </w:del>
      <w:ins w:id="226" w:author="MH" w:date="2022-03-29T05:06:00Z">
        <w:r w:rsidR="009E6514">
          <w:rPr>
            <w:rFonts w:ascii="DFKai-SB" w:eastAsia="DFKai-SB" w:hAnsi="DFKai-SB" w:cs="DFKai-SB" w:hint="eastAsia"/>
            <w:sz w:val="24"/>
          </w:rPr>
          <w:t>在</w:t>
        </w:r>
      </w:ins>
      <w:r>
        <w:rPr>
          <w:rFonts w:ascii="DFKai-SB" w:eastAsia="DFKai-SB" w:hAnsi="DFKai-SB" w:cs="DFKai-SB"/>
          <w:sz w:val="24"/>
        </w:rPr>
        <w:t>以上的設定下，所進行的測試結果如表</w:t>
      </w:r>
      <w:r>
        <w:rPr>
          <w:rFonts w:ascii="Sabon" w:eastAsia="Sabon" w:hAnsi="Sabon" w:cs="Sabon"/>
          <w:sz w:val="24"/>
        </w:rPr>
        <w:t>1</w:t>
      </w:r>
      <w:r>
        <w:rPr>
          <w:rFonts w:ascii="DFKai-SB" w:eastAsia="DFKai-SB" w:hAnsi="DFKai-SB" w:cs="DFKai-SB"/>
          <w:sz w:val="24"/>
        </w:rPr>
        <w:t xml:space="preserve">所示，表中的 </w:t>
      </w:r>
      <w:r>
        <w:rPr>
          <w:rFonts w:ascii="Sabon" w:eastAsia="Sabon" w:hAnsi="Sabon" w:cs="Sabon"/>
          <w:sz w:val="24"/>
        </w:rPr>
        <w:t xml:space="preserve">Pull sum </w:t>
      </w:r>
      <w:r>
        <w:rPr>
          <w:rFonts w:ascii="DFKai-SB" w:eastAsia="DFKai-SB" w:hAnsi="DFKai-SB" w:cs="DFKai-SB"/>
          <w:sz w:val="24"/>
        </w:rPr>
        <w:t xml:space="preserve">代表 </w:t>
      </w:r>
      <w:r>
        <w:rPr>
          <w:rFonts w:ascii="Sabon" w:eastAsia="Sabon" w:hAnsi="Sabon" w:cs="Sabon"/>
          <w:sz w:val="24"/>
        </w:rPr>
        <w:t xml:space="preserve">350 </w:t>
      </w:r>
      <w:r>
        <w:rPr>
          <w:rFonts w:ascii="DFKai-SB" w:eastAsia="DFKai-SB" w:hAnsi="DFKai-SB" w:cs="DFKai-SB"/>
          <w:sz w:val="24"/>
        </w:rPr>
        <w:t>次迴圈中</w:t>
      </w:r>
      <w:r>
        <w:rPr>
          <w:rFonts w:ascii="Microsoft JhengHei" w:eastAsia="Microsoft JhengHei" w:hAnsi="Microsoft JhengHei" w:cs="Microsoft JhengHei"/>
          <w:b/>
          <w:sz w:val="24"/>
        </w:rPr>
        <w:t xml:space="preserve">等待 </w:t>
      </w:r>
      <w:proofErr w:type="spellStart"/>
      <w:r>
        <w:rPr>
          <w:rFonts w:ascii="Sabon" w:eastAsia="Sabon" w:hAnsi="Sabon" w:cs="Sabon"/>
          <w:b/>
          <w:sz w:val="24"/>
        </w:rPr>
        <w:t>iXon</w:t>
      </w:r>
      <w:proofErr w:type="spellEnd"/>
      <w:r>
        <w:rPr>
          <w:rFonts w:ascii="Sabon" w:eastAsia="Sabon" w:hAnsi="Sabon" w:cs="Sabon"/>
          <w:b/>
          <w:sz w:val="24"/>
        </w:rPr>
        <w:t xml:space="preserve"> </w:t>
      </w:r>
      <w:r>
        <w:rPr>
          <w:rFonts w:ascii="Microsoft JhengHei" w:eastAsia="Microsoft JhengHei" w:hAnsi="Microsoft JhengHei" w:cs="Microsoft JhengHei"/>
          <w:b/>
          <w:sz w:val="24"/>
        </w:rPr>
        <w:t>傳輸影像資料</w:t>
      </w:r>
      <w:r>
        <w:rPr>
          <w:rFonts w:ascii="DFKai-SB" w:eastAsia="DFKai-SB" w:hAnsi="DFKai-SB" w:cs="DFKai-SB"/>
          <w:sz w:val="24"/>
        </w:rPr>
        <w:t>所需時間的和，</w:t>
      </w:r>
      <w:r>
        <w:rPr>
          <w:rFonts w:ascii="Cambria" w:eastAsia="Cambria" w:hAnsi="Cambria" w:cs="Cambria"/>
          <w:i/>
          <w:sz w:val="24"/>
        </w:rPr>
        <w:t>t</w:t>
      </w:r>
      <w:r>
        <w:rPr>
          <w:rFonts w:ascii="Cambria" w:eastAsia="Cambria" w:hAnsi="Cambria" w:cs="Cambria"/>
          <w:sz w:val="24"/>
          <w:vertAlign w:val="subscript"/>
        </w:rPr>
        <w:t xml:space="preserve">1 </w:t>
      </w:r>
      <w:r>
        <w:rPr>
          <w:rFonts w:ascii="DFKai-SB" w:eastAsia="DFKai-SB" w:hAnsi="DFKai-SB" w:cs="DFKai-SB"/>
          <w:sz w:val="24"/>
        </w:rPr>
        <w:t xml:space="preserve">代表 </w:t>
      </w:r>
      <w:r>
        <w:rPr>
          <w:rFonts w:ascii="Sabon" w:eastAsia="Sabon" w:hAnsi="Sabon" w:cs="Sabon"/>
          <w:sz w:val="24"/>
        </w:rPr>
        <w:t xml:space="preserve">350 </w:t>
      </w:r>
      <w:r>
        <w:rPr>
          <w:rFonts w:ascii="DFKai-SB" w:eastAsia="DFKai-SB" w:hAnsi="DFKai-SB" w:cs="DFKai-SB"/>
          <w:sz w:val="24"/>
        </w:rPr>
        <w:t>次迴圈執行所需的總共時間，</w:t>
      </w:r>
      <w:r>
        <w:rPr>
          <w:rFonts w:ascii="Cambria" w:eastAsia="Cambria" w:hAnsi="Cambria" w:cs="Cambria"/>
          <w:i/>
          <w:sz w:val="24"/>
        </w:rPr>
        <w:t>t</w:t>
      </w:r>
      <w:r>
        <w:rPr>
          <w:rFonts w:ascii="Cambria" w:eastAsia="Cambria" w:hAnsi="Cambria" w:cs="Cambria"/>
          <w:sz w:val="24"/>
          <w:vertAlign w:val="subscript"/>
        </w:rPr>
        <w:t xml:space="preserve">2 </w:t>
      </w:r>
      <w:r>
        <w:rPr>
          <w:rFonts w:ascii="Cambria" w:eastAsia="Cambria" w:hAnsi="Cambria" w:cs="Cambria"/>
          <w:sz w:val="24"/>
        </w:rPr>
        <w:t xml:space="preserve">− </w:t>
      </w:r>
      <w:r>
        <w:rPr>
          <w:rFonts w:ascii="Cambria" w:eastAsia="Cambria" w:hAnsi="Cambria" w:cs="Cambria"/>
          <w:i/>
          <w:sz w:val="24"/>
        </w:rPr>
        <w:t>t</w:t>
      </w:r>
      <w:r>
        <w:rPr>
          <w:rFonts w:ascii="Cambria" w:eastAsia="Cambria" w:hAnsi="Cambria" w:cs="Cambria"/>
          <w:sz w:val="24"/>
          <w:vertAlign w:val="subscript"/>
        </w:rPr>
        <w:t xml:space="preserve">1 </w:t>
      </w:r>
      <w:r>
        <w:rPr>
          <w:rFonts w:ascii="DFKai-SB" w:eastAsia="DFKai-SB" w:hAnsi="DFKai-SB" w:cs="DFKai-SB"/>
          <w:sz w:val="24"/>
        </w:rPr>
        <w:t>則是代表掃描結束後矩陣接合與轉換所需的時間。該表格的測試提供了以下資訊</w:t>
      </w:r>
      <w:r>
        <w:rPr>
          <w:rFonts w:ascii="Sabon" w:eastAsia="Sabon" w:hAnsi="Sabon" w:cs="Sabon"/>
          <w:sz w:val="24"/>
        </w:rPr>
        <w:t xml:space="preserve">: </w:t>
      </w:r>
      <w:r>
        <w:rPr>
          <w:rFonts w:ascii="DFKai-SB" w:eastAsia="DFKai-SB" w:hAnsi="DFKai-SB" w:cs="DFKai-SB"/>
          <w:sz w:val="24"/>
        </w:rPr>
        <w:t xml:space="preserve">首先，若 </w:t>
      </w:r>
      <w:r>
        <w:rPr>
          <w:rFonts w:ascii="Sabon" w:eastAsia="Sabon" w:hAnsi="Sabon" w:cs="Sabon"/>
          <w:sz w:val="24"/>
        </w:rPr>
        <w:t xml:space="preserve">HSS </w:t>
      </w:r>
      <w:r>
        <w:rPr>
          <w:rFonts w:ascii="DFKai-SB" w:eastAsia="DFKai-SB" w:hAnsi="DFKai-SB" w:cs="DFKai-SB"/>
          <w:sz w:val="24"/>
        </w:rPr>
        <w:t xml:space="preserve">頻率設定為 </w:t>
      </w:r>
      <w:r>
        <w:rPr>
          <w:rFonts w:ascii="Sabon" w:eastAsia="Sabon" w:hAnsi="Sabon" w:cs="Sabon"/>
          <w:sz w:val="24"/>
        </w:rPr>
        <w:t>1MHz</w:t>
      </w:r>
      <w:r>
        <w:rPr>
          <w:rFonts w:ascii="DFKai-SB" w:eastAsia="DFKai-SB" w:hAnsi="DFKai-SB" w:cs="DFKai-SB"/>
          <w:sz w:val="24"/>
        </w:rPr>
        <w:t>，掃描所需時間幾乎也會正好三倍，相對的，</w:t>
      </w:r>
      <w:r>
        <w:rPr>
          <w:rFonts w:ascii="Sabon" w:eastAsia="Sabon" w:hAnsi="Sabon" w:cs="Sabon"/>
          <w:sz w:val="24"/>
        </w:rPr>
        <w:t xml:space="preserve">VSS </w:t>
      </w:r>
      <w:r>
        <w:rPr>
          <w:rFonts w:ascii="DFKai-SB" w:eastAsia="DFKai-SB" w:hAnsi="DFKai-SB" w:cs="DFKai-SB"/>
          <w:sz w:val="24"/>
        </w:rPr>
        <w:t>對掃描的速度影響較小。</w:t>
      </w:r>
      <w:r>
        <w:rPr>
          <w:rFonts w:ascii="Sabon" w:eastAsia="Sabon" w:hAnsi="Sabon" w:cs="Sabon"/>
          <w:sz w:val="24"/>
        </w:rPr>
        <w:t xml:space="preserve">HSS </w:t>
      </w:r>
      <w:r>
        <w:rPr>
          <w:rFonts w:ascii="DFKai-SB" w:eastAsia="DFKai-SB" w:hAnsi="DFKai-SB" w:cs="DFKai-SB"/>
          <w:sz w:val="24"/>
        </w:rPr>
        <w:t xml:space="preserve">與 </w:t>
      </w:r>
      <w:r>
        <w:rPr>
          <w:rFonts w:ascii="Sabon" w:eastAsia="Sabon" w:hAnsi="Sabon" w:cs="Sabon"/>
          <w:sz w:val="24"/>
        </w:rPr>
        <w:t xml:space="preserve">VSS </w:t>
      </w:r>
      <w:r>
        <w:rPr>
          <w:rFonts w:ascii="DFKai-SB" w:eastAsia="DFKai-SB" w:hAnsi="DFKai-SB" w:cs="DFKai-SB"/>
          <w:sz w:val="24"/>
        </w:rPr>
        <w:t xml:space="preserve">對於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 xml:space="preserve">運作的影響，可以參考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說明書的附錄。</w:t>
      </w:r>
      <w:r>
        <w:rPr>
          <w:rFonts w:ascii="Sabon" w:eastAsia="Sabon" w:hAnsi="Sabon" w:cs="Sabon"/>
          <w:sz w:val="24"/>
        </w:rPr>
        <w:t xml:space="preserve">[25] </w:t>
      </w:r>
      <w:r>
        <w:rPr>
          <w:rFonts w:ascii="DFKai-SB" w:eastAsia="DFKai-SB" w:hAnsi="DFKai-SB" w:cs="DFKai-SB"/>
          <w:sz w:val="24"/>
        </w:rPr>
        <w:t>接著，</w:t>
      </w:r>
      <w:r>
        <w:rPr>
          <w:rFonts w:ascii="Microsoft JhengHei" w:eastAsia="Microsoft JhengHei" w:hAnsi="Microsoft JhengHei" w:cs="Microsoft JhengHei"/>
          <w:b/>
          <w:sz w:val="24"/>
        </w:rPr>
        <w:t xml:space="preserve">等待 </w:t>
      </w:r>
      <w:proofErr w:type="spellStart"/>
      <w:r>
        <w:rPr>
          <w:rFonts w:ascii="Sabon" w:eastAsia="Sabon" w:hAnsi="Sabon" w:cs="Sabon"/>
          <w:b/>
          <w:sz w:val="24"/>
        </w:rPr>
        <w:t>iXon</w:t>
      </w:r>
      <w:proofErr w:type="spellEnd"/>
      <w:r>
        <w:rPr>
          <w:rFonts w:ascii="Sabon" w:eastAsia="Sabon" w:hAnsi="Sabon" w:cs="Sabon"/>
          <w:b/>
          <w:sz w:val="24"/>
        </w:rPr>
        <w:t xml:space="preserve"> </w:t>
      </w:r>
      <w:r>
        <w:rPr>
          <w:rFonts w:ascii="Microsoft JhengHei" w:eastAsia="Microsoft JhengHei" w:hAnsi="Microsoft JhengHei" w:cs="Microsoft JhengHei"/>
          <w:b/>
          <w:sz w:val="24"/>
        </w:rPr>
        <w:t>傳輸影像資料</w:t>
      </w:r>
      <w:r>
        <w:rPr>
          <w:rFonts w:ascii="DFKai-SB" w:eastAsia="DFKai-SB" w:hAnsi="DFKai-SB" w:cs="DFKai-SB"/>
          <w:sz w:val="24"/>
        </w:rPr>
        <w:t xml:space="preserve">所需的時間極短，每張照片約 </w:t>
      </w:r>
      <w:r>
        <w:rPr>
          <w:rFonts w:ascii="Sabon" w:eastAsia="Sabon" w:hAnsi="Sabon" w:cs="Sabon"/>
          <w:sz w:val="24"/>
        </w:rPr>
        <w:t>1-2 milliseconds</w:t>
      </w:r>
      <w:r>
        <w:rPr>
          <w:rFonts w:ascii="DFKai-SB" w:eastAsia="DFKai-SB" w:hAnsi="DFKai-SB" w:cs="DFKai-SB"/>
          <w:sz w:val="24"/>
        </w:rPr>
        <w:t xml:space="preserve">。最後，矩陣接合與轉換的時間雖然只與電腦的效能有關係，但所需的時間可能會占總掃描時間的將近 </w:t>
      </w:r>
      <w:r>
        <w:rPr>
          <w:rFonts w:ascii="Sabon" w:eastAsia="Sabon" w:hAnsi="Sabon" w:cs="Sabon"/>
          <w:sz w:val="24"/>
        </w:rPr>
        <w:t>1/3</w:t>
      </w:r>
      <w:r>
        <w:rPr>
          <w:rFonts w:ascii="DFKai-SB" w:eastAsia="DFKai-SB" w:hAnsi="DFKai-SB" w:cs="DFKai-SB"/>
          <w:sz w:val="24"/>
        </w:rPr>
        <w:t>。</w:t>
      </w:r>
    </w:p>
    <w:p w14:paraId="2454874D" w14:textId="77777777" w:rsidR="00541743" w:rsidRDefault="006A0871">
      <w:pPr>
        <w:pStyle w:val="Heading4"/>
        <w:spacing w:after="254"/>
        <w:ind w:left="-5"/>
      </w:pPr>
      <w:r>
        <w:t xml:space="preserve">4.9.2 </w:t>
      </w:r>
      <w:r>
        <w:rPr>
          <w:rFonts w:ascii="Microsoft JhengHei" w:eastAsia="Microsoft JhengHei" w:hAnsi="Microsoft JhengHei" w:cs="Microsoft JhengHei"/>
        </w:rPr>
        <w:t>速度提升</w:t>
      </w:r>
    </w:p>
    <w:p w14:paraId="59D74959" w14:textId="77777777" w:rsidR="00541743" w:rsidRDefault="006A0871">
      <w:pPr>
        <w:spacing w:after="330" w:line="325" w:lineRule="auto"/>
        <w:ind w:left="-5" w:right="396" w:hanging="10"/>
        <w:jc w:val="both"/>
      </w:pPr>
      <w:r>
        <w:rPr>
          <w:rFonts w:ascii="DFKai-SB" w:eastAsia="DFKai-SB" w:hAnsi="DFKai-SB" w:cs="DFKai-SB"/>
          <w:sz w:val="24"/>
        </w:rPr>
        <w:t>為了要使掃描的速度進一步加快，我們決定從前述的三個等待時間開始進行優化。首先，在前述的測試中已經顯示出，第三項</w:t>
      </w:r>
      <w:r>
        <w:rPr>
          <w:rFonts w:ascii="Microsoft JhengHei" w:eastAsia="Microsoft JhengHei" w:hAnsi="Microsoft JhengHei" w:cs="Microsoft JhengHei"/>
          <w:b/>
          <w:sz w:val="24"/>
        </w:rPr>
        <w:t xml:space="preserve">等待 </w:t>
      </w:r>
      <w:proofErr w:type="spellStart"/>
      <w:r>
        <w:rPr>
          <w:rFonts w:ascii="Sabon" w:eastAsia="Sabon" w:hAnsi="Sabon" w:cs="Sabon"/>
          <w:b/>
          <w:sz w:val="24"/>
        </w:rPr>
        <w:t>iXon</w:t>
      </w:r>
      <w:proofErr w:type="spellEnd"/>
      <w:r>
        <w:rPr>
          <w:rFonts w:ascii="Sabon" w:eastAsia="Sabon" w:hAnsi="Sabon" w:cs="Sabon"/>
          <w:b/>
          <w:sz w:val="24"/>
        </w:rPr>
        <w:t xml:space="preserve"> </w:t>
      </w:r>
      <w:r>
        <w:rPr>
          <w:rFonts w:ascii="Microsoft JhengHei" w:eastAsia="Microsoft JhengHei" w:hAnsi="Microsoft JhengHei" w:cs="Microsoft JhengHei"/>
          <w:b/>
          <w:sz w:val="24"/>
        </w:rPr>
        <w:t>傳輸影像資料</w:t>
      </w:r>
      <w:r>
        <w:rPr>
          <w:rFonts w:ascii="DFKai-SB" w:eastAsia="DFKai-SB" w:hAnsi="DFKai-SB" w:cs="DFKai-SB"/>
          <w:sz w:val="24"/>
        </w:rPr>
        <w:t>所需的等待</w:t>
      </w:r>
      <w:r>
        <w:rPr>
          <w:rFonts w:ascii="DFKai-SB" w:eastAsia="DFKai-SB" w:hAnsi="DFKai-SB" w:cs="DFKai-SB"/>
          <w:sz w:val="24"/>
        </w:rPr>
        <w:lastRenderedPageBreak/>
        <w:t>時間極短，並不是決定掃描速度的關鍵因素。因此以下將集中討論</w:t>
      </w:r>
      <w:r>
        <w:rPr>
          <w:rFonts w:ascii="Microsoft JhengHei" w:eastAsia="Microsoft JhengHei" w:hAnsi="Microsoft JhengHei" w:cs="Microsoft JhengHei"/>
          <w:b/>
          <w:sz w:val="24"/>
        </w:rPr>
        <w:t>等待電動載臺</w:t>
      </w:r>
      <w:r>
        <w:rPr>
          <w:rFonts w:ascii="DFKai-SB" w:eastAsia="DFKai-SB" w:hAnsi="DFKai-SB" w:cs="DFKai-SB"/>
          <w:sz w:val="24"/>
        </w:rPr>
        <w:t>、</w:t>
      </w:r>
      <w:r>
        <w:rPr>
          <w:rFonts w:ascii="Microsoft JhengHei" w:eastAsia="Microsoft JhengHei" w:hAnsi="Microsoft JhengHei" w:cs="Microsoft JhengHei"/>
          <w:b/>
          <w:sz w:val="24"/>
        </w:rPr>
        <w:t xml:space="preserve">等待 </w:t>
      </w:r>
      <w:proofErr w:type="spellStart"/>
      <w:r>
        <w:rPr>
          <w:rFonts w:ascii="Sabon" w:eastAsia="Sabon" w:hAnsi="Sabon" w:cs="Sabon"/>
          <w:b/>
          <w:sz w:val="24"/>
        </w:rPr>
        <w:t>iXon</w:t>
      </w:r>
      <w:proofErr w:type="spellEnd"/>
      <w:r>
        <w:rPr>
          <w:rFonts w:ascii="Sabon" w:eastAsia="Sabon" w:hAnsi="Sabon" w:cs="Sabon"/>
          <w:b/>
          <w:sz w:val="24"/>
        </w:rPr>
        <w:t xml:space="preserve"> </w:t>
      </w:r>
      <w:r>
        <w:rPr>
          <w:rFonts w:ascii="Microsoft JhengHei" w:eastAsia="Microsoft JhengHei" w:hAnsi="Microsoft JhengHei" w:cs="Microsoft JhengHei"/>
          <w:b/>
          <w:sz w:val="24"/>
        </w:rPr>
        <w:t>擷取影像資料</w:t>
      </w:r>
      <w:r>
        <w:rPr>
          <w:rFonts w:ascii="DFKai-SB" w:eastAsia="DFKai-SB" w:hAnsi="DFKai-SB" w:cs="DFKai-SB"/>
          <w:sz w:val="24"/>
        </w:rPr>
        <w:t>兩個等待時間的調整。</w:t>
      </w:r>
    </w:p>
    <w:p w14:paraId="3325B3E6" w14:textId="77777777" w:rsidR="00541743" w:rsidRDefault="006A0871">
      <w:pPr>
        <w:pStyle w:val="Heading4"/>
        <w:spacing w:after="296"/>
        <w:ind w:left="-5"/>
      </w:pPr>
      <w:r>
        <w:t xml:space="preserve">4.9.3 </w:t>
      </w:r>
      <w:r>
        <w:rPr>
          <w:rFonts w:ascii="Microsoft JhengHei" w:eastAsia="Microsoft JhengHei" w:hAnsi="Microsoft JhengHei" w:cs="Microsoft JhengHei"/>
        </w:rPr>
        <w:t>電動載臺等待時間</w:t>
      </w:r>
    </w:p>
    <w:p w14:paraId="48734CDB" w14:textId="245F96C0" w:rsidR="00541743" w:rsidRDefault="006A0871">
      <w:pPr>
        <w:spacing w:after="334" w:line="312" w:lineRule="auto"/>
        <w:ind w:left="-5" w:right="172" w:hanging="10"/>
      </w:pPr>
      <w:r>
        <w:rPr>
          <w:rFonts w:ascii="DFKai-SB" w:eastAsia="DFKai-SB" w:hAnsi="DFKai-SB" w:cs="DFKai-SB"/>
          <w:sz w:val="24"/>
        </w:rPr>
        <w:t>原先用來計算電動載台等待時間的算式</w:t>
      </w:r>
      <w:r>
        <w:rPr>
          <w:rFonts w:ascii="Sabon" w:eastAsia="Sabon" w:hAnsi="Sabon" w:cs="Sabon"/>
          <w:sz w:val="24"/>
        </w:rPr>
        <w:t>2</w:t>
      </w:r>
      <w:r>
        <w:rPr>
          <w:rFonts w:ascii="DFKai-SB" w:eastAsia="DFKai-SB" w:hAnsi="DFKai-SB" w:cs="DFKai-SB"/>
          <w:sz w:val="24"/>
        </w:rPr>
        <w:t xml:space="preserve">，在進行掃描時被發現可能會有等待不足就下指令給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 xml:space="preserve">進行拍攝的問題，因此改以一個 </w:t>
      </w:r>
      <w:r>
        <w:rPr>
          <w:rFonts w:ascii="Sabon" w:eastAsia="Sabon" w:hAnsi="Sabon" w:cs="Sabon"/>
          <w:sz w:val="24"/>
        </w:rPr>
        <w:t>while loop</w:t>
      </w:r>
      <w:r>
        <w:rPr>
          <w:rFonts w:ascii="DFKai-SB" w:eastAsia="DFKai-SB" w:hAnsi="DFKai-SB" w:cs="DFKai-SB"/>
          <w:sz w:val="24"/>
        </w:rPr>
        <w:t xml:space="preserve">，在下指令給電動載台控制器後，不斷詢問電動載台目前的狀況，直到控制器回報電動載台已經停下後，程式才跳出 </w:t>
      </w:r>
      <w:r>
        <w:rPr>
          <w:rFonts w:ascii="Sabon" w:eastAsia="Sabon" w:hAnsi="Sabon" w:cs="Sabon"/>
          <w:sz w:val="24"/>
        </w:rPr>
        <w:t xml:space="preserve">while loop </w:t>
      </w:r>
      <w:r>
        <w:rPr>
          <w:rFonts w:ascii="DFKai-SB" w:eastAsia="DFKai-SB" w:hAnsi="DFKai-SB" w:cs="DFKai-SB"/>
          <w:sz w:val="24"/>
        </w:rPr>
        <w:t>並繼續下一個動作。然而，這樣的等待方式會造成掃描速度在各項設定下大致都變成表</w:t>
      </w:r>
      <w:r>
        <w:rPr>
          <w:rFonts w:ascii="Sabon" w:eastAsia="Sabon" w:hAnsi="Sabon" w:cs="Sabon"/>
          <w:sz w:val="24"/>
        </w:rPr>
        <w:t>1</w:t>
      </w:r>
      <w:r>
        <w:rPr>
          <w:rFonts w:ascii="DFKai-SB" w:eastAsia="DFKai-SB" w:hAnsi="DFKai-SB" w:cs="DFKai-SB"/>
          <w:sz w:val="24"/>
        </w:rPr>
        <w:t xml:space="preserve">的三倍，雖然最為保險，但其速度較難令人接受。最後，我們將電動載台的 </w:t>
      </w:r>
      <w:r>
        <w:rPr>
          <w:rFonts w:ascii="Sabon" w:eastAsia="Sabon" w:hAnsi="Sabon" w:cs="Sabon"/>
          <w:sz w:val="24"/>
        </w:rPr>
        <w:t>Drive speed (F)</w:t>
      </w:r>
      <w:r>
        <w:rPr>
          <w:rFonts w:ascii="DFKai-SB" w:eastAsia="DFKai-SB" w:hAnsi="DFKai-SB" w:cs="DFKai-SB"/>
          <w:sz w:val="24"/>
        </w:rPr>
        <w:t>、</w:t>
      </w:r>
      <w:r>
        <w:rPr>
          <w:rFonts w:ascii="Sabon" w:eastAsia="Sabon" w:hAnsi="Sabon" w:cs="Sabon"/>
          <w:sz w:val="24"/>
        </w:rPr>
        <w:t>Acceleration/deceleration speed (R)</w:t>
      </w:r>
      <w:r>
        <w:rPr>
          <w:rFonts w:ascii="DFKai-SB" w:eastAsia="DFKai-SB" w:hAnsi="DFKai-SB" w:cs="DFKai-SB"/>
          <w:sz w:val="24"/>
        </w:rPr>
        <w:t>、</w:t>
      </w:r>
      <w:r>
        <w:rPr>
          <w:rFonts w:ascii="Sabon" w:eastAsia="Sabon" w:hAnsi="Sabon" w:cs="Sabon"/>
          <w:sz w:val="24"/>
        </w:rPr>
        <w:t xml:space="preserve">Startup speed (L) </w:t>
      </w:r>
      <w:r>
        <w:rPr>
          <w:rFonts w:ascii="DFKai-SB" w:eastAsia="DFKai-SB" w:hAnsi="DFKai-SB" w:cs="DFKai-SB"/>
          <w:sz w:val="24"/>
        </w:rPr>
        <w:t xml:space="preserve">皆設為 </w:t>
      </w:r>
      <w:r>
        <w:rPr>
          <w:rFonts w:ascii="Sabon" w:eastAsia="Sabon" w:hAnsi="Sabon" w:cs="Sabon"/>
          <w:sz w:val="24"/>
        </w:rPr>
        <w:t>400</w:t>
      </w:r>
      <w:r>
        <w:rPr>
          <w:rFonts w:ascii="DFKai-SB" w:eastAsia="DFKai-SB" w:hAnsi="DFKai-SB" w:cs="DFKai-SB"/>
          <w:sz w:val="24"/>
        </w:rPr>
        <w:t xml:space="preserve">，並且計時載台移動固定距離的時間，發現在此設定下電動載臺確實是以 </w:t>
      </w:r>
      <w:r>
        <w:rPr>
          <w:rFonts w:ascii="Sabon" w:eastAsia="Sabon" w:hAnsi="Sabon" w:cs="Sabon"/>
          <w:sz w:val="24"/>
        </w:rPr>
        <w:t>400 pulse per seconds(</w:t>
      </w:r>
      <w:proofErr w:type="spellStart"/>
      <w:r>
        <w:rPr>
          <w:rFonts w:ascii="Sabon" w:eastAsia="Sabon" w:hAnsi="Sabon" w:cs="Sabon"/>
          <w:sz w:val="24"/>
        </w:rPr>
        <w:t>pps</w:t>
      </w:r>
      <w:proofErr w:type="spellEnd"/>
      <w:r>
        <w:rPr>
          <w:rFonts w:ascii="Sabon" w:eastAsia="Sabon" w:hAnsi="Sabon" w:cs="Sabon"/>
          <w:sz w:val="24"/>
        </w:rPr>
        <w:t xml:space="preserve">) </w:t>
      </w:r>
      <w:r>
        <w:rPr>
          <w:rFonts w:ascii="DFKai-SB" w:eastAsia="DFKai-SB" w:hAnsi="DFKai-SB" w:cs="DFKai-SB"/>
          <w:sz w:val="24"/>
        </w:rPr>
        <w:t xml:space="preserve">的速度前進，即可以此數值準確計算每次載台移動所需的等待時間，實務上，我還加上了 </w:t>
      </w:r>
      <w:r>
        <w:rPr>
          <w:rFonts w:ascii="Sabon" w:eastAsia="Sabon" w:hAnsi="Sabon" w:cs="Sabon"/>
          <w:sz w:val="24"/>
        </w:rPr>
        <w:t xml:space="preserve">10ms </w:t>
      </w:r>
      <w:r>
        <w:rPr>
          <w:rFonts w:ascii="DFKai-SB" w:eastAsia="DFKai-SB" w:hAnsi="DFKai-SB" w:cs="DFKai-SB"/>
          <w:sz w:val="24"/>
        </w:rPr>
        <w:t>做為緩衝。這樣的設定方式</w:t>
      </w:r>
      <w:del w:id="227" w:author="MH" w:date="2022-03-29T05:08:00Z">
        <w:r w:rsidDel="00557800">
          <w:rPr>
            <w:rFonts w:ascii="DFKai-SB" w:eastAsia="DFKai-SB" w:hAnsi="DFKai-SB" w:cs="DFKai-SB" w:hint="eastAsia"/>
            <w:sz w:val="24"/>
          </w:rPr>
          <w:delText>再</w:delText>
        </w:r>
      </w:del>
      <w:ins w:id="228" w:author="MH" w:date="2022-03-29T05:08:00Z">
        <w:r w:rsidR="00557800">
          <w:rPr>
            <w:rFonts w:ascii="DFKai-SB" w:eastAsia="DFKai-SB" w:hAnsi="DFKai-SB" w:cs="DFKai-SB" w:hint="eastAsia"/>
            <w:sz w:val="24"/>
          </w:rPr>
          <w:t>在</w:t>
        </w:r>
      </w:ins>
      <w:r>
        <w:rPr>
          <w:rFonts w:ascii="DFKai-SB" w:eastAsia="DFKai-SB" w:hAnsi="DFKai-SB" w:cs="DFKai-SB"/>
          <w:sz w:val="24"/>
        </w:rPr>
        <w:t>開發與使用過程中皆沒有遇到等待不足的問題，且等待時間也大致回復到表</w:t>
      </w:r>
      <w:r>
        <w:rPr>
          <w:rFonts w:ascii="Sabon" w:eastAsia="Sabon" w:hAnsi="Sabon" w:cs="Sabon"/>
          <w:sz w:val="24"/>
        </w:rPr>
        <w:t>1</w:t>
      </w:r>
      <w:r>
        <w:rPr>
          <w:rFonts w:ascii="DFKai-SB" w:eastAsia="DFKai-SB" w:hAnsi="DFKai-SB" w:cs="DFKai-SB"/>
          <w:sz w:val="24"/>
        </w:rPr>
        <w:t>中的速度，不過這也代表我們已經幾乎達到電動載台等待時間的極限，較難在這部分繼續推進。</w:t>
      </w:r>
    </w:p>
    <w:p w14:paraId="0A584048" w14:textId="77777777" w:rsidR="00541743" w:rsidRDefault="006A0871">
      <w:pPr>
        <w:pStyle w:val="Heading4"/>
        <w:tabs>
          <w:tab w:val="center" w:pos="2378"/>
        </w:tabs>
        <w:spacing w:after="296"/>
        <w:ind w:left="-15" w:firstLine="0"/>
      </w:pPr>
      <w:r>
        <w:t>4.9.4</w:t>
      </w:r>
      <w:r>
        <w:tab/>
      </w:r>
      <w:proofErr w:type="spellStart"/>
      <w:r>
        <w:t>iXon</w:t>
      </w:r>
      <w:proofErr w:type="spellEnd"/>
      <w:r>
        <w:t xml:space="preserve"> </w:t>
      </w:r>
      <w:r>
        <w:rPr>
          <w:rFonts w:ascii="Microsoft JhengHei" w:eastAsia="Microsoft JhengHei" w:hAnsi="Microsoft JhengHei" w:cs="Microsoft JhengHei"/>
        </w:rPr>
        <w:t>擷取影像資料的等待時間</w:t>
      </w:r>
    </w:p>
    <w:p w14:paraId="76A6D202" w14:textId="2870C4E4" w:rsidR="00541743" w:rsidRDefault="006A0871">
      <w:pPr>
        <w:spacing w:after="5" w:line="325" w:lineRule="auto"/>
        <w:ind w:left="-5" w:right="307" w:hanging="10"/>
        <w:jc w:val="both"/>
      </w:pPr>
      <w:r>
        <w:rPr>
          <w:rFonts w:ascii="DFKai-SB" w:eastAsia="DFKai-SB" w:hAnsi="DFKai-SB" w:cs="DFKai-SB"/>
          <w:sz w:val="24"/>
        </w:rPr>
        <w:t>如節</w:t>
      </w:r>
      <w:r>
        <w:rPr>
          <w:rFonts w:ascii="Sabon" w:eastAsia="Sabon" w:hAnsi="Sabon" w:cs="Sabon"/>
          <w:sz w:val="24"/>
        </w:rPr>
        <w:t>4.9.1</w:t>
      </w:r>
      <w:r>
        <w:rPr>
          <w:rFonts w:ascii="DFKai-SB" w:eastAsia="DFKai-SB" w:hAnsi="DFKai-SB" w:cs="DFKai-SB"/>
          <w:sz w:val="24"/>
        </w:rPr>
        <w:t xml:space="preserve">所述，這段等待時間是以 </w:t>
      </w:r>
      <w:r>
        <w:rPr>
          <w:rFonts w:ascii="Sabon" w:eastAsia="Sabon" w:hAnsi="Sabon" w:cs="Sabon"/>
          <w:sz w:val="24"/>
        </w:rPr>
        <w:t xml:space="preserve">while loop </w:t>
      </w:r>
      <w:r>
        <w:rPr>
          <w:rFonts w:ascii="DFKai-SB" w:eastAsia="DFKai-SB" w:hAnsi="DFKai-SB" w:cs="DFKai-SB"/>
          <w:sz w:val="24"/>
        </w:rPr>
        <w:t xml:space="preserve">不斷詢問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 xml:space="preserve">的方式決定，經過 </w:t>
      </w:r>
      <w:proofErr w:type="spellStart"/>
      <w:r>
        <w:rPr>
          <w:rFonts w:ascii="Sabon" w:eastAsia="Sabon" w:hAnsi="Sabon" w:cs="Sabon"/>
          <w:sz w:val="24"/>
        </w:rPr>
        <w:t>LabVIEW</w:t>
      </w:r>
      <w:proofErr w:type="spellEnd"/>
      <w:r>
        <w:rPr>
          <w:rFonts w:ascii="Sabon" w:eastAsia="Sabon" w:hAnsi="Sabon" w:cs="Sabon"/>
          <w:sz w:val="24"/>
        </w:rPr>
        <w:t xml:space="preserve"> </w:t>
      </w:r>
      <w:r>
        <w:rPr>
          <w:rFonts w:ascii="DFKai-SB" w:eastAsia="DFKai-SB" w:hAnsi="DFKai-SB" w:cs="DFKai-SB"/>
          <w:sz w:val="24"/>
        </w:rPr>
        <w:t xml:space="preserve">的 </w:t>
      </w:r>
      <w:r>
        <w:rPr>
          <w:rFonts w:ascii="Sabon" w:eastAsia="Sabon" w:hAnsi="Sabon" w:cs="Sabon"/>
          <w:sz w:val="24"/>
        </w:rPr>
        <w:t xml:space="preserve">precision timer </w:t>
      </w:r>
      <w:r>
        <w:rPr>
          <w:rFonts w:ascii="DFKai-SB" w:eastAsia="DFKai-SB" w:hAnsi="DFKai-SB" w:cs="DFKai-SB"/>
          <w:sz w:val="24"/>
        </w:rPr>
        <w:t xml:space="preserve">量測後，發現以這樣的方式操作，在 </w:t>
      </w:r>
      <w:r>
        <w:rPr>
          <w:rFonts w:ascii="Sabon" w:eastAsia="Sabon" w:hAnsi="Sabon" w:cs="Sabon"/>
          <w:sz w:val="24"/>
        </w:rPr>
        <w:t xml:space="preserve">350 </w:t>
      </w:r>
      <w:r>
        <w:rPr>
          <w:rFonts w:ascii="DFKai-SB" w:eastAsia="DFKai-SB" w:hAnsi="DFKai-SB" w:cs="DFKai-SB"/>
          <w:sz w:val="24"/>
        </w:rPr>
        <w:t>張影像的掃描中，以表</w:t>
      </w:r>
      <w:r>
        <w:rPr>
          <w:rFonts w:ascii="Sabon" w:eastAsia="Sabon" w:hAnsi="Sabon" w:cs="Sabon"/>
          <w:sz w:val="24"/>
        </w:rPr>
        <w:t>1</w:t>
      </w:r>
      <w:r>
        <w:rPr>
          <w:rFonts w:ascii="DFKai-SB" w:eastAsia="DFKai-SB" w:hAnsi="DFKai-SB" w:cs="DFKai-SB"/>
          <w:sz w:val="24"/>
        </w:rPr>
        <w:t xml:space="preserve">第一列的參數設定，平均每張影像需要 </w:t>
      </w:r>
      <w:r>
        <w:rPr>
          <w:rFonts w:ascii="Sabon" w:eastAsia="Sabon" w:hAnsi="Sabon" w:cs="Sabon"/>
          <w:sz w:val="24"/>
        </w:rPr>
        <w:t xml:space="preserve">0.13213 seconds </w:t>
      </w:r>
      <w:r>
        <w:rPr>
          <w:rFonts w:ascii="DFKai-SB" w:eastAsia="DFKai-SB" w:hAnsi="DFKai-SB" w:cs="DFKai-SB"/>
          <w:sz w:val="24"/>
        </w:rPr>
        <w:t xml:space="preserve">的時間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 xml:space="preserve">才會回報擷取完成。為了要減少這段等待時間，我們翻閱 </w:t>
      </w:r>
      <w:proofErr w:type="spellStart"/>
      <w:r>
        <w:rPr>
          <w:rFonts w:ascii="Sabon" w:eastAsia="Sabon" w:hAnsi="Sabon" w:cs="Sabon"/>
          <w:sz w:val="24"/>
        </w:rPr>
        <w:t>Andor</w:t>
      </w:r>
      <w:proofErr w:type="spellEnd"/>
      <w:r>
        <w:rPr>
          <w:rFonts w:ascii="Sabon" w:eastAsia="Sabon" w:hAnsi="Sabon" w:cs="Sabon"/>
          <w:sz w:val="24"/>
        </w:rPr>
        <w:t xml:space="preserve"> SDK </w:t>
      </w:r>
      <w:r>
        <w:rPr>
          <w:rFonts w:ascii="DFKai-SB" w:eastAsia="DFKai-SB" w:hAnsi="DFKai-SB" w:cs="DFKai-SB"/>
          <w:sz w:val="24"/>
        </w:rPr>
        <w:t xml:space="preserve">的說明書，希望能找到更快確認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 xml:space="preserve">影像擷取完成的方法，在經過各項嘗試後，我們發現用來控制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 xml:space="preserve">的程式庫 </w:t>
      </w:r>
      <w:proofErr w:type="spellStart"/>
      <w:r>
        <w:rPr>
          <w:rFonts w:ascii="Sabon" w:eastAsia="Sabon" w:hAnsi="Sabon" w:cs="Sabon"/>
          <w:sz w:val="24"/>
        </w:rPr>
        <w:t>Andor</w:t>
      </w:r>
      <w:proofErr w:type="spellEnd"/>
      <w:r>
        <w:rPr>
          <w:rFonts w:ascii="Sabon" w:eastAsia="Sabon" w:hAnsi="Sabon" w:cs="Sabon"/>
          <w:sz w:val="24"/>
        </w:rPr>
        <w:t xml:space="preserve"> SDK </w:t>
      </w:r>
      <w:r>
        <w:rPr>
          <w:rFonts w:ascii="DFKai-SB" w:eastAsia="DFKai-SB" w:hAnsi="DFKai-SB" w:cs="DFKai-SB"/>
          <w:sz w:val="24"/>
        </w:rPr>
        <w:t xml:space="preserve">中的 </w:t>
      </w:r>
      <w:proofErr w:type="spellStart"/>
      <w:r>
        <w:rPr>
          <w:rFonts w:ascii="Sabon" w:eastAsia="Sabon" w:hAnsi="Sabon" w:cs="Sabon"/>
          <w:sz w:val="24"/>
        </w:rPr>
        <w:t>GetAcquisitionTiming</w:t>
      </w:r>
      <w:proofErr w:type="spellEnd"/>
      <w:r>
        <w:rPr>
          <w:rFonts w:ascii="Sabon" w:eastAsia="Sabon" w:hAnsi="Sabon" w:cs="Sabon"/>
          <w:sz w:val="24"/>
        </w:rPr>
        <w:t xml:space="preserve"> </w:t>
      </w:r>
      <w:r>
        <w:rPr>
          <w:rFonts w:ascii="DFKai-SB" w:eastAsia="DFKai-SB" w:hAnsi="DFKai-SB" w:cs="DFKai-SB"/>
          <w:sz w:val="24"/>
        </w:rPr>
        <w:t xml:space="preserve">函式，所傳回的最低影像擷取等待時間，也高達 </w:t>
      </w:r>
      <w:r>
        <w:rPr>
          <w:rFonts w:ascii="Sabon" w:eastAsia="Sabon" w:hAnsi="Sabon" w:cs="Sabon"/>
          <w:sz w:val="24"/>
        </w:rPr>
        <w:t>0.117 seconds</w:t>
      </w:r>
      <w:r>
        <w:rPr>
          <w:rFonts w:ascii="DFKai-SB" w:eastAsia="DFKai-SB" w:hAnsi="DFKai-SB" w:cs="DFKai-SB"/>
          <w:sz w:val="24"/>
        </w:rPr>
        <w:t xml:space="preserve">。而我們最終所採用的方式，是以 </w:t>
      </w:r>
      <w:proofErr w:type="spellStart"/>
      <w:r>
        <w:rPr>
          <w:rFonts w:ascii="Sabon" w:eastAsia="Sabon" w:hAnsi="Sabon" w:cs="Sabon"/>
          <w:sz w:val="24"/>
        </w:rPr>
        <w:t>Andor</w:t>
      </w:r>
      <w:proofErr w:type="spellEnd"/>
      <w:r>
        <w:rPr>
          <w:rFonts w:ascii="Sabon" w:eastAsia="Sabon" w:hAnsi="Sabon" w:cs="Sabon"/>
          <w:sz w:val="24"/>
        </w:rPr>
        <w:t xml:space="preserve"> SDK </w:t>
      </w:r>
      <w:r>
        <w:rPr>
          <w:rFonts w:ascii="DFKai-SB" w:eastAsia="DFKai-SB" w:hAnsi="DFKai-SB" w:cs="DFKai-SB"/>
          <w:sz w:val="24"/>
        </w:rPr>
        <w:t xml:space="preserve">的 </w:t>
      </w:r>
      <w:r>
        <w:rPr>
          <w:rFonts w:ascii="Sabon" w:eastAsia="Sabon" w:hAnsi="Sabon" w:cs="Sabon"/>
          <w:sz w:val="24"/>
        </w:rPr>
        <w:t xml:space="preserve">Wait </w:t>
      </w:r>
      <w:del w:id="229" w:author="MH" w:date="2022-03-29T05:09:00Z">
        <w:r w:rsidDel="00333896">
          <w:rPr>
            <w:rFonts w:ascii="Sabon" w:eastAsia="Sabon" w:hAnsi="Sabon" w:cs="Sabon"/>
            <w:sz w:val="24"/>
          </w:rPr>
          <w:delText>Acqusition</w:delText>
        </w:r>
      </w:del>
      <w:ins w:id="230" w:author="MH" w:date="2022-03-29T05:09:00Z">
        <w:r w:rsidR="00333896">
          <w:rPr>
            <w:rFonts w:ascii="Sabon" w:eastAsia="Sabon" w:hAnsi="Sabon" w:cs="Sabon"/>
            <w:sz w:val="24"/>
          </w:rPr>
          <w:t>Acquisition</w:t>
        </w:r>
      </w:ins>
      <w:r>
        <w:rPr>
          <w:rFonts w:ascii="Sabon" w:eastAsia="Sabon" w:hAnsi="Sabon" w:cs="Sabon"/>
          <w:sz w:val="24"/>
        </w:rPr>
        <w:t xml:space="preserve"> </w:t>
      </w:r>
      <w:r>
        <w:rPr>
          <w:rFonts w:ascii="DFKai-SB" w:eastAsia="DFKai-SB" w:hAnsi="DFKai-SB" w:cs="DFKai-SB"/>
          <w:sz w:val="24"/>
        </w:rPr>
        <w:t xml:space="preserve">函式來等待影像資料擷取，並且設定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 xml:space="preserve">只讀取 </w:t>
      </w:r>
      <w:r>
        <w:rPr>
          <w:rFonts w:ascii="Sabon" w:eastAsia="Sabon" w:hAnsi="Sabon" w:cs="Sabon"/>
          <w:sz w:val="24"/>
        </w:rPr>
        <w:t xml:space="preserve">CCD </w:t>
      </w:r>
      <w:r>
        <w:rPr>
          <w:rFonts w:ascii="DFKai-SB" w:eastAsia="DFKai-SB" w:hAnsi="DFKai-SB" w:cs="DFKai-SB"/>
          <w:sz w:val="24"/>
        </w:rPr>
        <w:t xml:space="preserve">上我們會使用到的區域 </w:t>
      </w:r>
      <w:r>
        <w:rPr>
          <w:rFonts w:ascii="Sabon" w:eastAsia="Sabon" w:hAnsi="Sabon" w:cs="Sabon"/>
          <w:sz w:val="24"/>
        </w:rPr>
        <w:t>(</w:t>
      </w:r>
      <w:r>
        <w:rPr>
          <w:rFonts w:ascii="DFKai-SB" w:eastAsia="DFKai-SB" w:hAnsi="DFKai-SB" w:cs="DFKai-SB"/>
          <w:sz w:val="24"/>
        </w:rPr>
        <w:t>參見圖</w:t>
      </w:r>
      <w:r>
        <w:rPr>
          <w:rFonts w:ascii="Sabon" w:eastAsia="Sabon" w:hAnsi="Sabon" w:cs="Sabon"/>
          <w:sz w:val="24"/>
        </w:rPr>
        <w:t>3)</w:t>
      </w:r>
      <w:r>
        <w:rPr>
          <w:rFonts w:ascii="DFKai-SB" w:eastAsia="DFKai-SB" w:hAnsi="DFKai-SB" w:cs="DFKai-SB"/>
          <w:sz w:val="24"/>
        </w:rPr>
        <w:t xml:space="preserve">，最終以 </w:t>
      </w:r>
      <w:proofErr w:type="spellStart"/>
      <w:r>
        <w:rPr>
          <w:rFonts w:ascii="Sabon" w:eastAsia="Sabon" w:hAnsi="Sabon" w:cs="Sabon"/>
          <w:sz w:val="24"/>
        </w:rPr>
        <w:t>LabVIEW</w:t>
      </w:r>
      <w:proofErr w:type="spellEnd"/>
      <w:r>
        <w:rPr>
          <w:rFonts w:ascii="Sabon" w:eastAsia="Sabon" w:hAnsi="Sabon" w:cs="Sabon"/>
          <w:sz w:val="24"/>
        </w:rPr>
        <w:t xml:space="preserve"> </w:t>
      </w:r>
      <w:r>
        <w:rPr>
          <w:rFonts w:ascii="DFKai-SB" w:eastAsia="DFKai-SB" w:hAnsi="DFKai-SB" w:cs="DFKai-SB"/>
          <w:sz w:val="24"/>
        </w:rPr>
        <w:t xml:space="preserve">的 </w:t>
      </w:r>
      <w:r>
        <w:rPr>
          <w:rFonts w:ascii="Sabon" w:eastAsia="Sabon" w:hAnsi="Sabon" w:cs="Sabon"/>
          <w:sz w:val="24"/>
        </w:rPr>
        <w:t xml:space="preserve">precision timer </w:t>
      </w:r>
      <w:r>
        <w:rPr>
          <w:rFonts w:ascii="DFKai-SB" w:eastAsia="DFKai-SB" w:hAnsi="DFKai-SB" w:cs="DFKai-SB"/>
          <w:sz w:val="24"/>
        </w:rPr>
        <w:t xml:space="preserve">量測，等待時間減少至 </w:t>
      </w:r>
      <w:r>
        <w:rPr>
          <w:rFonts w:ascii="Sabon" w:eastAsia="Sabon" w:hAnsi="Sabon" w:cs="Sabon"/>
          <w:sz w:val="24"/>
        </w:rPr>
        <w:t>0.10662 seconds</w:t>
      </w:r>
      <w:r>
        <w:rPr>
          <w:rFonts w:ascii="DFKai-SB" w:eastAsia="DFKai-SB" w:hAnsi="DFKai-SB" w:cs="DFKai-SB"/>
          <w:sz w:val="24"/>
        </w:rPr>
        <w:t xml:space="preserve">，換句話說，我們已經小幅度的超過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等待時間的理論極限了。</w:t>
      </w:r>
    </w:p>
    <w:p w14:paraId="78D39E58" w14:textId="77777777" w:rsidR="00541743" w:rsidRDefault="006A0871">
      <w:pPr>
        <w:spacing w:after="325" w:line="312" w:lineRule="auto"/>
        <w:ind w:left="-15" w:right="172" w:firstLine="359"/>
      </w:pPr>
      <w:r>
        <w:rPr>
          <w:rFonts w:ascii="DFKai-SB" w:eastAsia="DFKai-SB" w:hAnsi="DFKai-SB" w:cs="DFKai-SB"/>
          <w:sz w:val="24"/>
        </w:rPr>
        <w:t xml:space="preserve">簡單比較前兩節所述的等待時間，可以發現在每次掃描迴圈中，多數的等待時間都花在等待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擷取影像資料。</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此固定需要的等待時間，對於掃描速度的拖累，是我們原初意想不到的。</w:t>
      </w:r>
    </w:p>
    <w:p w14:paraId="696E8D7A" w14:textId="77777777" w:rsidR="00541743" w:rsidRDefault="006A0871">
      <w:pPr>
        <w:pStyle w:val="Heading4"/>
        <w:spacing w:after="296"/>
        <w:ind w:left="-5"/>
      </w:pPr>
      <w:r>
        <w:lastRenderedPageBreak/>
        <w:t xml:space="preserve">4.9.5 </w:t>
      </w:r>
      <w:r>
        <w:rPr>
          <w:rFonts w:ascii="Microsoft JhengHei" w:eastAsia="Microsoft JhengHei" w:hAnsi="Microsoft JhengHei" w:cs="Microsoft JhengHei"/>
        </w:rPr>
        <w:t>矩陣接合與旋轉</w:t>
      </w:r>
    </w:p>
    <w:p w14:paraId="513676BB" w14:textId="30B24515" w:rsidR="00541743" w:rsidRDefault="006A0871">
      <w:pPr>
        <w:spacing w:after="400" w:line="325" w:lineRule="auto"/>
        <w:ind w:left="-5" w:right="307" w:hanging="10"/>
        <w:jc w:val="both"/>
      </w:pPr>
      <w:r>
        <w:rPr>
          <w:rFonts w:ascii="DFKai-SB" w:eastAsia="DFKai-SB" w:hAnsi="DFKai-SB" w:cs="DFKai-SB"/>
          <w:sz w:val="24"/>
        </w:rPr>
        <w:t xml:space="preserve">原先可能需耗費 </w:t>
      </w:r>
      <w:r>
        <w:rPr>
          <w:rFonts w:ascii="Sabon" w:eastAsia="Sabon" w:hAnsi="Sabon" w:cs="Sabon"/>
          <w:sz w:val="24"/>
        </w:rPr>
        <w:t xml:space="preserve">40 </w:t>
      </w:r>
      <w:r>
        <w:rPr>
          <w:rFonts w:ascii="DFKai-SB" w:eastAsia="DFKai-SB" w:hAnsi="DFKai-SB" w:cs="DFKai-SB"/>
          <w:sz w:val="24"/>
        </w:rPr>
        <w:t xml:space="preserve">秒進行的矩陣運算時間，在改以 </w:t>
      </w:r>
      <w:proofErr w:type="spellStart"/>
      <w:r>
        <w:rPr>
          <w:rFonts w:ascii="Sabon" w:eastAsia="Sabon" w:hAnsi="Sabon" w:cs="Sabon"/>
          <w:sz w:val="24"/>
        </w:rPr>
        <w:t>LabVIEW</w:t>
      </w:r>
      <w:proofErr w:type="spellEnd"/>
      <w:r>
        <w:rPr>
          <w:rFonts w:ascii="Sabon" w:eastAsia="Sabon" w:hAnsi="Sabon" w:cs="Sabon"/>
          <w:sz w:val="24"/>
        </w:rPr>
        <w:t xml:space="preserve"> </w:t>
      </w:r>
      <w:r>
        <w:rPr>
          <w:rFonts w:ascii="DFKai-SB" w:eastAsia="DFKai-SB" w:hAnsi="DFKai-SB" w:cs="DFKai-SB"/>
          <w:sz w:val="24"/>
        </w:rPr>
        <w:t xml:space="preserve">的 </w:t>
      </w:r>
      <w:r>
        <w:rPr>
          <w:rFonts w:ascii="Sabon" w:eastAsia="Sabon" w:hAnsi="Sabon" w:cs="Sabon"/>
          <w:sz w:val="24"/>
        </w:rPr>
        <w:t xml:space="preserve">loop </w:t>
      </w:r>
      <w:del w:id="231" w:author="MH" w:date="2022-03-29T05:11:00Z">
        <w:r w:rsidDel="00333896">
          <w:rPr>
            <w:rFonts w:ascii="Sabon" w:eastAsia="Sabon" w:hAnsi="Sabon" w:cs="Sabon"/>
            <w:sz w:val="24"/>
          </w:rPr>
          <w:delText>parrallelism</w:delText>
        </w:r>
      </w:del>
      <w:ins w:id="232" w:author="MH" w:date="2022-03-29T05:11:00Z">
        <w:r w:rsidR="00333896">
          <w:rPr>
            <w:rFonts w:ascii="Sabon" w:eastAsia="Sabon" w:hAnsi="Sabon" w:cs="Sabon"/>
            <w:sz w:val="24"/>
          </w:rPr>
          <w:t>parallelism</w:t>
        </w:r>
      </w:ins>
      <w:r>
        <w:rPr>
          <w:rFonts w:ascii="Sabon" w:eastAsia="Sabon" w:hAnsi="Sabon" w:cs="Sabon"/>
          <w:sz w:val="24"/>
        </w:rPr>
        <w:t xml:space="preserve"> </w:t>
      </w:r>
      <w:r>
        <w:rPr>
          <w:rFonts w:ascii="DFKai-SB" w:eastAsia="DFKai-SB" w:hAnsi="DFKai-SB" w:cs="DFKai-SB"/>
          <w:sz w:val="24"/>
        </w:rPr>
        <w:t xml:space="preserve">操作後，能夠減少至約 </w:t>
      </w:r>
      <w:r>
        <w:rPr>
          <w:rFonts w:ascii="Sabon" w:eastAsia="Sabon" w:hAnsi="Sabon" w:cs="Sabon"/>
          <w:sz w:val="24"/>
        </w:rPr>
        <w:t xml:space="preserve">7 </w:t>
      </w:r>
      <w:r>
        <w:rPr>
          <w:rFonts w:ascii="DFKai-SB" w:eastAsia="DFKai-SB" w:hAnsi="DFKai-SB" w:cs="DFKai-SB"/>
          <w:sz w:val="24"/>
        </w:rPr>
        <w:t>秒的時間就完成。</w:t>
      </w:r>
      <w:r>
        <w:rPr>
          <w:rFonts w:ascii="Sabon" w:eastAsia="Sabon" w:hAnsi="Sabon" w:cs="Sabon"/>
          <w:sz w:val="24"/>
          <w:vertAlign w:val="superscript"/>
        </w:rPr>
        <w:footnoteReference w:id="3"/>
      </w:r>
      <w:r>
        <w:rPr>
          <w:rFonts w:ascii="Sabon" w:eastAsia="Sabon" w:hAnsi="Sabon" w:cs="Sabon"/>
          <w:sz w:val="24"/>
          <w:vertAlign w:val="superscript"/>
        </w:rPr>
        <w:t xml:space="preserve"> </w:t>
      </w:r>
      <w:r>
        <w:rPr>
          <w:rFonts w:ascii="DFKai-SB" w:eastAsia="DFKai-SB" w:hAnsi="DFKai-SB" w:cs="DFKai-SB"/>
          <w:sz w:val="24"/>
        </w:rPr>
        <w:t xml:space="preserve">在經過以上的各式調整後，同樣進行 </w:t>
      </w:r>
      <w:r>
        <w:rPr>
          <w:rFonts w:ascii="Sabon" w:eastAsia="Sabon" w:hAnsi="Sabon" w:cs="Sabon"/>
          <w:sz w:val="24"/>
        </w:rPr>
        <w:t xml:space="preserve">350 </w:t>
      </w:r>
      <w:r>
        <w:rPr>
          <w:rFonts w:ascii="DFKai-SB" w:eastAsia="DFKai-SB" w:hAnsi="DFKai-SB" w:cs="DFKai-SB"/>
          <w:sz w:val="24"/>
        </w:rPr>
        <w:t xml:space="preserve">張線掃描，掃瞄範圍 </w:t>
      </w:r>
      <w:r>
        <w:rPr>
          <w:rFonts w:ascii="Sabon" w:eastAsia="Sabon" w:hAnsi="Sabon" w:cs="Sabon"/>
          <w:sz w:val="24"/>
        </w:rPr>
        <w:t>3.5mm</w:t>
      </w:r>
      <w:r>
        <w:rPr>
          <w:rFonts w:ascii="DFKai-SB" w:eastAsia="DFKai-SB" w:hAnsi="DFKai-SB" w:cs="DFKai-SB"/>
          <w:sz w:val="24"/>
        </w:rPr>
        <w:t xml:space="preserve">，以 </w:t>
      </w:r>
      <w:r>
        <w:rPr>
          <w:rFonts w:ascii="Sabon" w:eastAsia="Sabon" w:hAnsi="Sabon" w:cs="Sabon"/>
          <w:sz w:val="24"/>
        </w:rPr>
        <w:t xml:space="preserve">0.01 </w:t>
      </w:r>
      <w:r>
        <w:rPr>
          <w:rFonts w:ascii="DFKai-SB" w:eastAsia="DFKai-SB" w:hAnsi="DFKai-SB" w:cs="DFKai-SB"/>
          <w:sz w:val="24"/>
        </w:rPr>
        <w:t>秒的曝光時間、</w:t>
      </w:r>
      <w:r>
        <w:rPr>
          <w:rFonts w:ascii="Sabon" w:eastAsia="Sabon" w:hAnsi="Sabon" w:cs="Sabon"/>
          <w:sz w:val="24"/>
        </w:rPr>
        <w:t>0.9 HSS</w:t>
      </w:r>
      <w:r>
        <w:rPr>
          <w:rFonts w:ascii="DFKai-SB" w:eastAsia="DFKai-SB" w:hAnsi="DFKai-SB" w:cs="DFKai-SB"/>
          <w:sz w:val="24"/>
        </w:rPr>
        <w:t xml:space="preserve">、 </w:t>
      </w:r>
      <w:r>
        <w:rPr>
          <w:rFonts w:ascii="Sabon" w:eastAsia="Sabon" w:hAnsi="Sabon" w:cs="Sabon"/>
          <w:sz w:val="24"/>
        </w:rPr>
        <w:t>3MHz VSS</w:t>
      </w:r>
      <w:r>
        <w:rPr>
          <w:rFonts w:ascii="DFKai-SB" w:eastAsia="DFKai-SB" w:hAnsi="DFKai-SB" w:cs="DFKai-SB"/>
          <w:sz w:val="24"/>
        </w:rPr>
        <w:t xml:space="preserve">，掃描時間 </w:t>
      </w:r>
      <w:r>
        <w:rPr>
          <w:rFonts w:ascii="Cambria" w:eastAsia="Cambria" w:hAnsi="Cambria" w:cs="Cambria"/>
          <w:i/>
          <w:sz w:val="24"/>
        </w:rPr>
        <w:t>t</w:t>
      </w:r>
      <w:r>
        <w:rPr>
          <w:rFonts w:ascii="Cambria" w:eastAsia="Cambria" w:hAnsi="Cambria" w:cs="Cambria"/>
          <w:sz w:val="24"/>
          <w:vertAlign w:val="subscript"/>
        </w:rPr>
        <w:t xml:space="preserve">1 </w:t>
      </w:r>
      <w:r>
        <w:rPr>
          <w:rFonts w:ascii="DFKai-SB" w:eastAsia="DFKai-SB" w:hAnsi="DFKai-SB" w:cs="DFKai-SB"/>
          <w:sz w:val="24"/>
        </w:rPr>
        <w:t xml:space="preserve">正好為一分鐘，另約需 </w:t>
      </w:r>
      <w:r>
        <w:rPr>
          <w:rFonts w:ascii="Sabon" w:eastAsia="Sabon" w:hAnsi="Sabon" w:cs="Sabon"/>
          <w:sz w:val="24"/>
        </w:rPr>
        <w:t xml:space="preserve">4 </w:t>
      </w:r>
      <w:r>
        <w:rPr>
          <w:rFonts w:ascii="DFKai-SB" w:eastAsia="DFKai-SB" w:hAnsi="DFKai-SB" w:cs="DFKai-SB"/>
          <w:sz w:val="24"/>
        </w:rPr>
        <w:t xml:space="preserve">秒進行矩陣轉換，總計 </w:t>
      </w:r>
      <w:r>
        <w:rPr>
          <w:rFonts w:ascii="Sabon" w:eastAsia="Sabon" w:hAnsi="Sabon" w:cs="Sabon"/>
          <w:sz w:val="24"/>
        </w:rPr>
        <w:t xml:space="preserve">1:05 </w:t>
      </w:r>
      <w:r>
        <w:rPr>
          <w:rFonts w:ascii="DFKai-SB" w:eastAsia="DFKai-SB" w:hAnsi="DFKai-SB" w:cs="DFKai-SB"/>
          <w:sz w:val="24"/>
        </w:rPr>
        <w:t>即可完成掃描。</w:t>
      </w:r>
    </w:p>
    <w:p w14:paraId="3175D5FA" w14:textId="5433044F" w:rsidR="00541743" w:rsidRDefault="006A0871">
      <w:pPr>
        <w:pStyle w:val="Heading2"/>
        <w:spacing w:after="262"/>
        <w:ind w:left="-5"/>
      </w:pPr>
      <w:bookmarkStart w:id="233" w:name="_Toc32298"/>
      <w:r>
        <w:rPr>
          <w:rFonts w:ascii="Sabon" w:eastAsia="Sabon" w:hAnsi="Sabon" w:cs="Sabon"/>
        </w:rPr>
        <w:t xml:space="preserve">4.10 </w:t>
      </w:r>
      <w:r>
        <w:t>影像檔案讀取與進階存檔</w:t>
      </w:r>
      <w:bookmarkEnd w:id="233"/>
    </w:p>
    <w:p w14:paraId="109E9CD5" w14:textId="77777777" w:rsidR="00541743" w:rsidRDefault="006A0871">
      <w:pPr>
        <w:pStyle w:val="Heading4"/>
        <w:spacing w:after="252"/>
        <w:ind w:left="-5"/>
      </w:pPr>
      <w:r>
        <w:t xml:space="preserve">4.10.1 </w:t>
      </w:r>
      <w:r>
        <w:rPr>
          <w:rFonts w:ascii="Microsoft JhengHei" w:eastAsia="Microsoft JhengHei" w:hAnsi="Microsoft JhengHei" w:cs="Microsoft JhengHei"/>
        </w:rPr>
        <w:t>檔案讀取</w:t>
      </w:r>
    </w:p>
    <w:p w14:paraId="2FF35605" w14:textId="77777777" w:rsidR="00541743" w:rsidRDefault="006A0871">
      <w:pPr>
        <w:spacing w:after="235" w:line="312" w:lineRule="auto"/>
        <w:ind w:left="-5" w:right="172" w:hanging="10"/>
      </w:pPr>
      <w:r>
        <w:rPr>
          <w:rFonts w:ascii="DFKai-SB" w:eastAsia="DFKai-SB" w:hAnsi="DFKai-SB" w:cs="DFKai-SB"/>
          <w:sz w:val="24"/>
        </w:rPr>
        <w:t>本系統軟體截至目前為止皆以掃描功能為核心進行開發，只有在掃描結束後能對掃描的資料進行瀏覽，存檔並關閉後只能使用其他軟體來瀏覽掃描資料。為了讓使用者能有便捷的介面對過去掃描的資料進行瀏覽，我決定以原有的瀏覽介面，直接加上讀取檔案的功能。在開發上，讀取檔案的程式碼並不複雜。由節</w:t>
      </w:r>
      <w:r>
        <w:rPr>
          <w:rFonts w:ascii="Sabon" w:eastAsia="Sabon" w:hAnsi="Sabon" w:cs="Sabon"/>
          <w:sz w:val="24"/>
        </w:rPr>
        <w:t>4.2.2</w:t>
      </w:r>
      <w:r>
        <w:rPr>
          <w:rFonts w:ascii="DFKai-SB" w:eastAsia="DFKai-SB" w:hAnsi="DFKai-SB" w:cs="DFKai-SB"/>
          <w:sz w:val="24"/>
        </w:rPr>
        <w:t>所述可知，</w:t>
      </w:r>
      <w:r>
        <w:rPr>
          <w:rFonts w:ascii="Sabon" w:eastAsia="Sabon" w:hAnsi="Sabon" w:cs="Sabon"/>
          <w:sz w:val="24"/>
        </w:rPr>
        <w:t xml:space="preserve">TIFF </w:t>
      </w:r>
      <w:r>
        <w:rPr>
          <w:rFonts w:ascii="DFKai-SB" w:eastAsia="DFKai-SB" w:hAnsi="DFKai-SB" w:cs="DFKai-SB"/>
          <w:sz w:val="24"/>
        </w:rPr>
        <w:t xml:space="preserve">檔案由影像資料標籤，與影像資訊本身組合而成。讀取 </w:t>
      </w:r>
      <w:r>
        <w:rPr>
          <w:rFonts w:ascii="Sabon" w:eastAsia="Sabon" w:hAnsi="Sabon" w:cs="Sabon"/>
          <w:sz w:val="24"/>
        </w:rPr>
        <w:t xml:space="preserve">TIFF </w:t>
      </w:r>
      <w:r>
        <w:rPr>
          <w:rFonts w:ascii="DFKai-SB" w:eastAsia="DFKai-SB" w:hAnsi="DFKai-SB" w:cs="DFKai-SB"/>
          <w:sz w:val="24"/>
        </w:rPr>
        <w:t>檔案的方式相當直觀，首先讀取影像資料標籤，並透過影像資料標籤得知影像在檔案中的位置與大小，再讀取影像本身，整體讀檔的操作順序大致如下所述。</w:t>
      </w:r>
    </w:p>
    <w:p w14:paraId="2537D1F6" w14:textId="77777777" w:rsidR="00541743" w:rsidRDefault="006A0871">
      <w:pPr>
        <w:numPr>
          <w:ilvl w:val="0"/>
          <w:numId w:val="7"/>
        </w:numPr>
        <w:spacing w:after="219" w:line="312" w:lineRule="auto"/>
        <w:ind w:right="172" w:hanging="319"/>
      </w:pPr>
      <w:r>
        <w:rPr>
          <w:rFonts w:ascii="DFKai-SB" w:eastAsia="DFKai-SB" w:hAnsi="DFKai-SB" w:cs="DFKai-SB"/>
          <w:sz w:val="24"/>
        </w:rPr>
        <w:t>檔案起始處，跳過位元端序宣告</w:t>
      </w:r>
      <w:r>
        <w:rPr>
          <w:rFonts w:ascii="Sabon" w:eastAsia="Sabon" w:hAnsi="Sabon" w:cs="Sabon"/>
          <w:sz w:val="24"/>
          <w:vertAlign w:val="superscript"/>
        </w:rPr>
        <w:footnoteReference w:id="4"/>
      </w:r>
      <w:r>
        <w:rPr>
          <w:rFonts w:ascii="DFKai-SB" w:eastAsia="DFKai-SB" w:hAnsi="DFKai-SB" w:cs="DFKai-SB"/>
          <w:sz w:val="24"/>
        </w:rPr>
        <w:t>等數個位元組後，即可從此處開始讀取基本的影像資料標籤。</w:t>
      </w:r>
    </w:p>
    <w:p w14:paraId="697EA388" w14:textId="77777777" w:rsidR="00541743" w:rsidRDefault="006A0871">
      <w:pPr>
        <w:numPr>
          <w:ilvl w:val="0"/>
          <w:numId w:val="7"/>
        </w:numPr>
        <w:spacing w:after="220" w:line="312" w:lineRule="auto"/>
        <w:ind w:right="172" w:hanging="319"/>
      </w:pPr>
      <w:r>
        <w:rPr>
          <w:rFonts w:ascii="DFKai-SB" w:eastAsia="DFKai-SB" w:hAnsi="DFKai-SB" w:cs="DFKai-SB"/>
          <w:sz w:val="24"/>
        </w:rPr>
        <w:t xml:space="preserve">因為每個影像資料標籤的大小皆為固定的 </w:t>
      </w:r>
      <w:r>
        <w:rPr>
          <w:rFonts w:ascii="Sabon" w:eastAsia="Sabon" w:hAnsi="Sabon" w:cs="Sabon"/>
          <w:sz w:val="24"/>
        </w:rPr>
        <w:t xml:space="preserve">12 </w:t>
      </w:r>
      <w:r>
        <w:rPr>
          <w:rFonts w:ascii="DFKai-SB" w:eastAsia="DFKai-SB" w:hAnsi="DFKai-SB" w:cs="DFKai-SB"/>
          <w:sz w:val="24"/>
        </w:rPr>
        <w:t xml:space="preserve">位元組，從此處開始每 </w:t>
      </w:r>
      <w:r>
        <w:rPr>
          <w:rFonts w:ascii="Sabon" w:eastAsia="Sabon" w:hAnsi="Sabon" w:cs="Sabon"/>
          <w:sz w:val="24"/>
        </w:rPr>
        <w:t xml:space="preserve">12 </w:t>
      </w:r>
      <w:r>
        <w:rPr>
          <w:rFonts w:ascii="DFKai-SB" w:eastAsia="DFKai-SB" w:hAnsi="DFKai-SB" w:cs="DFKai-SB"/>
          <w:sz w:val="24"/>
        </w:rPr>
        <w:t>個位元組即為一個影像資料標籤，依序讀取即可。</w:t>
      </w:r>
    </w:p>
    <w:p w14:paraId="3A547817" w14:textId="77777777" w:rsidR="00541743" w:rsidRDefault="006A0871">
      <w:pPr>
        <w:numPr>
          <w:ilvl w:val="0"/>
          <w:numId w:val="7"/>
        </w:numPr>
        <w:spacing w:after="209" w:line="325" w:lineRule="auto"/>
        <w:ind w:right="172" w:hanging="319"/>
      </w:pPr>
      <w:r>
        <w:rPr>
          <w:rFonts w:ascii="DFKai-SB" w:eastAsia="DFKai-SB" w:hAnsi="DFKai-SB" w:cs="DFKai-SB"/>
          <w:sz w:val="24"/>
        </w:rPr>
        <w:t>每個影像資料標籤皆依序包含</w:t>
      </w:r>
      <w:r>
        <w:rPr>
          <w:rFonts w:ascii="Sabon" w:eastAsia="Sabon" w:hAnsi="Sabon" w:cs="Sabon"/>
          <w:sz w:val="24"/>
        </w:rPr>
        <w:t xml:space="preserve">:2 </w:t>
      </w:r>
      <w:r>
        <w:rPr>
          <w:rFonts w:ascii="DFKai-SB" w:eastAsia="DFKai-SB" w:hAnsi="DFKai-SB" w:cs="DFKai-SB"/>
          <w:sz w:val="24"/>
        </w:rPr>
        <w:t xml:space="preserve">個位元組儲存其 </w:t>
      </w:r>
      <w:r>
        <w:rPr>
          <w:rFonts w:ascii="Sabon" w:eastAsia="Sabon" w:hAnsi="Sabon" w:cs="Sabon"/>
          <w:sz w:val="24"/>
        </w:rPr>
        <w:t>ID(</w:t>
      </w:r>
      <w:r>
        <w:rPr>
          <w:rFonts w:ascii="DFKai-SB" w:eastAsia="DFKai-SB" w:hAnsi="DFKai-SB" w:cs="DFKai-SB"/>
          <w:sz w:val="24"/>
        </w:rPr>
        <w:t xml:space="preserve">一個 </w:t>
      </w:r>
      <w:r>
        <w:rPr>
          <w:rFonts w:ascii="Sabon" w:eastAsia="Sabon" w:hAnsi="Sabon" w:cs="Sabon"/>
          <w:sz w:val="24"/>
        </w:rPr>
        <w:t xml:space="preserve">U16 </w:t>
      </w:r>
      <w:r>
        <w:rPr>
          <w:rFonts w:ascii="DFKai-SB" w:eastAsia="DFKai-SB" w:hAnsi="DFKai-SB" w:cs="DFKai-SB"/>
          <w:sz w:val="24"/>
        </w:rPr>
        <w:t>數字</w:t>
      </w:r>
      <w:r>
        <w:rPr>
          <w:rFonts w:ascii="Sabon" w:eastAsia="Sabon" w:hAnsi="Sabon" w:cs="Sabon"/>
          <w:sz w:val="24"/>
        </w:rPr>
        <w:t>)</w:t>
      </w:r>
      <w:r>
        <w:rPr>
          <w:rFonts w:ascii="DFKai-SB" w:eastAsia="DFKai-SB" w:hAnsi="DFKai-SB" w:cs="DFKai-SB"/>
          <w:sz w:val="24"/>
        </w:rPr>
        <w:t>、</w:t>
      </w:r>
      <w:r>
        <w:rPr>
          <w:rFonts w:ascii="Sabon" w:eastAsia="Sabon" w:hAnsi="Sabon" w:cs="Sabon"/>
          <w:sz w:val="24"/>
        </w:rPr>
        <w:t xml:space="preserve">2 </w:t>
      </w:r>
      <w:r>
        <w:rPr>
          <w:rFonts w:ascii="DFKai-SB" w:eastAsia="DFKai-SB" w:hAnsi="DFKai-SB" w:cs="DFKai-SB"/>
          <w:sz w:val="24"/>
        </w:rPr>
        <w:t>個位元組儲存其檔案類型、</w:t>
      </w:r>
      <w:r>
        <w:rPr>
          <w:rFonts w:ascii="Sabon" w:eastAsia="Sabon" w:hAnsi="Sabon" w:cs="Sabon"/>
          <w:sz w:val="24"/>
        </w:rPr>
        <w:t xml:space="preserve">4 </w:t>
      </w:r>
      <w:r>
        <w:rPr>
          <w:rFonts w:ascii="DFKai-SB" w:eastAsia="DFKai-SB" w:hAnsi="DFKai-SB" w:cs="DFKai-SB"/>
          <w:sz w:val="24"/>
        </w:rPr>
        <w:t xml:space="preserve">個位元組儲存其數量，剩下 </w:t>
      </w:r>
      <w:r>
        <w:rPr>
          <w:rFonts w:ascii="Sabon" w:eastAsia="Sabon" w:hAnsi="Sabon" w:cs="Sabon"/>
          <w:sz w:val="24"/>
        </w:rPr>
        <w:t xml:space="preserve">4 </w:t>
      </w:r>
      <w:r>
        <w:rPr>
          <w:rFonts w:ascii="DFKai-SB" w:eastAsia="DFKai-SB" w:hAnsi="DFKai-SB" w:cs="DFKai-SB"/>
          <w:sz w:val="24"/>
        </w:rPr>
        <w:t>個位元組儲存標籤資料本身。</w:t>
      </w:r>
    </w:p>
    <w:p w14:paraId="558FE278" w14:textId="77777777" w:rsidR="00541743" w:rsidRDefault="006A0871">
      <w:pPr>
        <w:numPr>
          <w:ilvl w:val="0"/>
          <w:numId w:val="7"/>
        </w:numPr>
        <w:spacing w:after="216" w:line="312" w:lineRule="auto"/>
        <w:ind w:right="172" w:hanging="319"/>
      </w:pPr>
      <w:r>
        <w:rPr>
          <w:rFonts w:ascii="DFKai-SB" w:eastAsia="DFKai-SB" w:hAnsi="DFKai-SB" w:cs="DFKai-SB"/>
          <w:sz w:val="24"/>
        </w:rPr>
        <w:t>公版影像資料標籤中，有一個我們自行定義的影像資料標籤的位置，從這個位置資訊即可以相同方式讀出所有必須的影像資料標籤。</w:t>
      </w:r>
    </w:p>
    <w:p w14:paraId="0BF006D0" w14:textId="77777777" w:rsidR="00541743" w:rsidRDefault="006A0871">
      <w:pPr>
        <w:numPr>
          <w:ilvl w:val="0"/>
          <w:numId w:val="7"/>
        </w:numPr>
        <w:spacing w:after="184" w:line="312" w:lineRule="auto"/>
        <w:ind w:right="172" w:hanging="319"/>
      </w:pPr>
      <w:r>
        <w:rPr>
          <w:rFonts w:ascii="DFKai-SB" w:eastAsia="DFKai-SB" w:hAnsi="DFKai-SB" w:cs="DFKai-SB"/>
          <w:sz w:val="24"/>
        </w:rPr>
        <w:lastRenderedPageBreak/>
        <w:t xml:space="preserve">公版影像資料標籤中，另有一個標籤是影像資料的位置 </w:t>
      </w:r>
      <w:r>
        <w:rPr>
          <w:rFonts w:ascii="Sabon" w:eastAsia="Sabon" w:hAnsi="Sabon" w:cs="Sabon"/>
          <w:sz w:val="24"/>
        </w:rPr>
        <w:t>(image strip offset)</w:t>
      </w:r>
      <w:r>
        <w:rPr>
          <w:rFonts w:ascii="DFKai-SB" w:eastAsia="DFKai-SB" w:hAnsi="DFKai-SB" w:cs="DFKai-SB"/>
          <w:sz w:val="24"/>
        </w:rPr>
        <w:t xml:space="preserve">，透過該位置資訊即可知道影像資料的位置，並從其他影像資料標籤計算出其大小，直接到該位置將正確大小的資料讀取為正確大小的三維 </w:t>
      </w:r>
      <w:r>
        <w:rPr>
          <w:rFonts w:ascii="Sabon" w:eastAsia="Sabon" w:hAnsi="Sabon" w:cs="Sabon"/>
          <w:sz w:val="24"/>
        </w:rPr>
        <w:t xml:space="preserve">I32 </w:t>
      </w:r>
      <w:r>
        <w:rPr>
          <w:rFonts w:ascii="DFKai-SB" w:eastAsia="DFKai-SB" w:hAnsi="DFKai-SB" w:cs="DFKai-SB"/>
          <w:sz w:val="24"/>
        </w:rPr>
        <w:t>矩陣，所得的矩陣就跟剛掃描完時的矩陣擁有相同的性質，可以被原本的軟體直接讀取。</w:t>
      </w:r>
    </w:p>
    <w:p w14:paraId="12421EA6" w14:textId="77777777" w:rsidR="00541743" w:rsidRDefault="006A0871">
      <w:pPr>
        <w:spacing w:after="319" w:line="325" w:lineRule="auto"/>
        <w:ind w:left="-15" w:right="307" w:firstLine="359"/>
        <w:jc w:val="both"/>
      </w:pPr>
      <w:r>
        <w:rPr>
          <w:rFonts w:ascii="DFKai-SB" w:eastAsia="DFKai-SB" w:hAnsi="DFKai-SB" w:cs="DFKai-SB"/>
          <w:sz w:val="24"/>
        </w:rPr>
        <w:t xml:space="preserve">有了讀檔功能後，可見有時使用者開啟軟體，僅是需要讀取檔案並瀏覽光譜，並非要掃描，因此我們開發了讀取模式 </w:t>
      </w:r>
      <w:r>
        <w:rPr>
          <w:rFonts w:ascii="Sabon" w:eastAsia="Sabon" w:hAnsi="Sabon" w:cs="Sabon"/>
          <w:sz w:val="24"/>
        </w:rPr>
        <w:t>(Readout Mode)</w:t>
      </w:r>
      <w:r>
        <w:rPr>
          <w:rFonts w:ascii="DFKai-SB" w:eastAsia="DFKai-SB" w:hAnsi="DFKai-SB" w:cs="DFKai-SB"/>
          <w:sz w:val="24"/>
        </w:rPr>
        <w:t xml:space="preserve">，只要在軟體中按下該按鈕，系統即會跳過軟體的影像設定與掃描程序，直接進入瀏覽模式。另外，系統軟體開啟時，若軟體偵測到系統的主要影像感測器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沒有連接上，亦會自動進入讀取模式。</w:t>
      </w:r>
    </w:p>
    <w:p w14:paraId="0D9E8BEB" w14:textId="77777777" w:rsidR="00541743" w:rsidRDefault="006A0871">
      <w:pPr>
        <w:pStyle w:val="Heading4"/>
        <w:tabs>
          <w:tab w:val="center" w:pos="1794"/>
        </w:tabs>
        <w:ind w:left="-15" w:firstLine="0"/>
      </w:pPr>
      <w:r>
        <w:t>4.10.2</w:t>
      </w:r>
      <w:r>
        <w:tab/>
        <w:t xml:space="preserve">TIFF </w:t>
      </w:r>
      <w:r>
        <w:rPr>
          <w:rFonts w:ascii="Microsoft JhengHei" w:eastAsia="Microsoft JhengHei" w:hAnsi="Microsoft JhengHei" w:cs="Microsoft JhengHei"/>
        </w:rPr>
        <w:t>存檔之擴充</w:t>
      </w:r>
    </w:p>
    <w:p w14:paraId="166A6009" w14:textId="77777777" w:rsidR="00541743" w:rsidRDefault="006A0871">
      <w:pPr>
        <w:spacing w:after="326" w:line="312" w:lineRule="auto"/>
        <w:ind w:left="-5" w:right="172" w:hanging="10"/>
      </w:pPr>
      <w:r>
        <w:rPr>
          <w:rFonts w:ascii="DFKai-SB" w:eastAsia="DFKai-SB" w:hAnsi="DFKai-SB" w:cs="DFKai-SB"/>
          <w:sz w:val="24"/>
        </w:rPr>
        <w:t xml:space="preserve">為了要使軟體在讀檔時能夠適當地調整 </w:t>
      </w:r>
      <w:r>
        <w:rPr>
          <w:rFonts w:ascii="Sabon" w:eastAsia="Sabon" w:hAnsi="Sabon" w:cs="Sabon"/>
          <w:sz w:val="24"/>
        </w:rPr>
        <w:t>UI</w:t>
      </w:r>
      <w:r>
        <w:rPr>
          <w:rFonts w:ascii="DFKai-SB" w:eastAsia="DFKai-SB" w:hAnsi="DFKai-SB" w:cs="DFKai-SB"/>
          <w:sz w:val="24"/>
        </w:rPr>
        <w:t>，例如顯示實際的掃描尺寸，並且在掃描影像檔案內儲存影像分析與比較時必要的資訊，我將自訂義影像資料標籤進行了擴充，表</w:t>
      </w:r>
      <w:r>
        <w:rPr>
          <w:rFonts w:ascii="Sabon" w:eastAsia="Sabon" w:hAnsi="Sabon" w:cs="Sabon"/>
          <w:sz w:val="24"/>
        </w:rPr>
        <w:t>2</w:t>
      </w:r>
      <w:r>
        <w:rPr>
          <w:rFonts w:ascii="DFKai-SB" w:eastAsia="DFKai-SB" w:hAnsi="DFKai-SB" w:cs="DFKai-SB"/>
          <w:sz w:val="24"/>
        </w:rPr>
        <w:t>列出這次所新增的所有標籤，這些標籤的讀取方式與原本的標籤亦都相同。</w:t>
      </w:r>
    </w:p>
    <w:p w14:paraId="09F2EC73" w14:textId="77777777" w:rsidR="00541743" w:rsidRDefault="006A0871">
      <w:pPr>
        <w:pStyle w:val="Heading4"/>
        <w:spacing w:after="296"/>
        <w:ind w:left="-5"/>
      </w:pPr>
      <w:r>
        <w:t xml:space="preserve">4.10.3 </w:t>
      </w:r>
      <w:r>
        <w:rPr>
          <w:rFonts w:ascii="Microsoft JhengHei" w:eastAsia="Microsoft JhengHei" w:hAnsi="Microsoft JhengHei" w:cs="Microsoft JhengHei"/>
        </w:rPr>
        <w:t>背景</w:t>
      </w:r>
      <w:r>
        <w:t>/</w:t>
      </w:r>
      <w:r>
        <w:rPr>
          <w:rFonts w:ascii="Microsoft JhengHei" w:eastAsia="Microsoft JhengHei" w:hAnsi="Microsoft JhengHei" w:cs="Microsoft JhengHei"/>
        </w:rPr>
        <w:t>參考光譜之儲存</w:t>
      </w:r>
    </w:p>
    <w:p w14:paraId="4765AD93" w14:textId="77777777" w:rsidR="00541743" w:rsidRDefault="006A0871">
      <w:pPr>
        <w:spacing w:after="28" w:line="312" w:lineRule="auto"/>
        <w:ind w:left="-5" w:right="172" w:hanging="10"/>
      </w:pPr>
      <w:r>
        <w:rPr>
          <w:rFonts w:ascii="DFKai-SB" w:eastAsia="DFKai-SB" w:hAnsi="DFKai-SB" w:cs="DFKai-SB"/>
          <w:sz w:val="24"/>
        </w:rPr>
        <w:t>至此，</w:t>
      </w:r>
      <w:r>
        <w:rPr>
          <w:rFonts w:ascii="Sabon" w:eastAsia="Sabon" w:hAnsi="Sabon" w:cs="Sabon"/>
          <w:sz w:val="24"/>
        </w:rPr>
        <w:t xml:space="preserve">TIFF </w:t>
      </w:r>
      <w:r>
        <w:rPr>
          <w:rFonts w:ascii="DFKai-SB" w:eastAsia="DFKai-SB" w:hAnsi="DFKai-SB" w:cs="DFKai-SB"/>
          <w:sz w:val="24"/>
        </w:rPr>
        <w:t>檔案已經存有多數必要的高光譜影像資訊，但使用者若進行反射率的觀測後，存檔時只會存下原始的觀測資料，不包含背景</w:t>
      </w:r>
      <w:r>
        <w:rPr>
          <w:rFonts w:ascii="Sabon" w:eastAsia="Sabon" w:hAnsi="Sabon" w:cs="Sabon"/>
          <w:sz w:val="24"/>
        </w:rPr>
        <w:t>/</w:t>
      </w:r>
      <w:r>
        <w:rPr>
          <w:rFonts w:ascii="DFKai-SB" w:eastAsia="DFKai-SB" w:hAnsi="DFKai-SB" w:cs="DFKai-SB"/>
          <w:sz w:val="24"/>
        </w:rPr>
        <w:t>參考光譜影像，這將會</w:t>
      </w:r>
    </w:p>
    <w:p w14:paraId="22C0CA47" w14:textId="77777777" w:rsidR="00541743" w:rsidRDefault="006A0871">
      <w:pPr>
        <w:spacing w:after="279"/>
      </w:pPr>
      <w:commentRangeStart w:id="234"/>
      <w:r>
        <w:rPr>
          <w:noProof/>
          <w:lang w:val="en-MY" w:eastAsia="zh-CN"/>
        </w:rPr>
        <w:drawing>
          <wp:inline distT="0" distB="0" distL="0" distR="0" wp14:anchorId="274C40C6" wp14:editId="335DB4FC">
            <wp:extent cx="5400013" cy="3037507"/>
            <wp:effectExtent l="0" t="0" r="0" b="0"/>
            <wp:docPr id="2520" name="Picture 2520"/>
            <wp:cNvGraphicFramePr/>
            <a:graphic xmlns:a="http://schemas.openxmlformats.org/drawingml/2006/main">
              <a:graphicData uri="http://schemas.openxmlformats.org/drawingml/2006/picture">
                <pic:pic xmlns:pic="http://schemas.openxmlformats.org/drawingml/2006/picture">
                  <pic:nvPicPr>
                    <pic:cNvPr id="2520" name="Picture 2520"/>
                    <pic:cNvPicPr/>
                  </pic:nvPicPr>
                  <pic:blipFill>
                    <a:blip r:embed="rId47"/>
                    <a:stretch>
                      <a:fillRect/>
                    </a:stretch>
                  </pic:blipFill>
                  <pic:spPr>
                    <a:xfrm>
                      <a:off x="0" y="0"/>
                      <a:ext cx="5400013" cy="3037507"/>
                    </a:xfrm>
                    <a:prstGeom prst="rect">
                      <a:avLst/>
                    </a:prstGeom>
                  </pic:spPr>
                </pic:pic>
              </a:graphicData>
            </a:graphic>
          </wp:inline>
        </w:drawing>
      </w:r>
    </w:p>
    <w:p w14:paraId="591CD285" w14:textId="77777777" w:rsidR="00541743" w:rsidRDefault="006A0871">
      <w:pPr>
        <w:spacing w:after="6" w:line="265" w:lineRule="auto"/>
        <w:ind w:left="10" w:right="314" w:hanging="10"/>
        <w:jc w:val="center"/>
      </w:pPr>
      <w:r>
        <w:rPr>
          <w:rFonts w:ascii="DFKai-SB" w:eastAsia="DFKai-SB" w:hAnsi="DFKai-SB" w:cs="DFKai-SB"/>
          <w:sz w:val="24"/>
        </w:rPr>
        <w:lastRenderedPageBreak/>
        <w:t xml:space="preserve">圖 </w:t>
      </w:r>
      <w:r>
        <w:rPr>
          <w:rFonts w:ascii="Sabon" w:eastAsia="Sabon" w:hAnsi="Sabon" w:cs="Sabon"/>
          <w:sz w:val="24"/>
        </w:rPr>
        <w:t xml:space="preserve">21: </w:t>
      </w:r>
      <w:r>
        <w:rPr>
          <w:rFonts w:ascii="DFKai-SB" w:eastAsia="DFKai-SB" w:hAnsi="DFKai-SB" w:cs="DFKai-SB"/>
          <w:sz w:val="24"/>
        </w:rPr>
        <w:t>軟體會自行偵測硬體系統是否存在，並跳出說明警示</w:t>
      </w:r>
      <w:commentRangeEnd w:id="234"/>
      <w:r w:rsidR="00123BFA">
        <w:rPr>
          <w:rStyle w:val="CommentReference"/>
        </w:rPr>
        <w:commentReference w:id="234"/>
      </w:r>
      <w:r>
        <w:rPr>
          <w:rFonts w:ascii="DFKai-SB" w:eastAsia="DFKai-SB" w:hAnsi="DFKai-SB" w:cs="DFKai-SB"/>
          <w:sz w:val="24"/>
        </w:rPr>
        <w:t>。</w:t>
      </w:r>
    </w:p>
    <w:tbl>
      <w:tblPr>
        <w:tblStyle w:val="TableGrid"/>
        <w:tblW w:w="7068" w:type="dxa"/>
        <w:tblInd w:w="120" w:type="dxa"/>
        <w:tblLook w:val="04A0" w:firstRow="1" w:lastRow="0" w:firstColumn="1" w:lastColumn="0" w:noHBand="0" w:noVBand="1"/>
      </w:tblPr>
      <w:tblGrid>
        <w:gridCol w:w="2259"/>
        <w:gridCol w:w="4809"/>
      </w:tblGrid>
      <w:tr w:rsidR="00541743" w14:paraId="40565A34" w14:textId="77777777">
        <w:trPr>
          <w:trHeight w:val="390"/>
        </w:trPr>
        <w:tc>
          <w:tcPr>
            <w:tcW w:w="7068" w:type="dxa"/>
            <w:gridSpan w:val="2"/>
            <w:tcBorders>
              <w:top w:val="nil"/>
              <w:left w:val="nil"/>
              <w:bottom w:val="nil"/>
              <w:right w:val="nil"/>
            </w:tcBorders>
          </w:tcPr>
          <w:p w14:paraId="41C51228" w14:textId="77777777" w:rsidR="00541743" w:rsidRDefault="006A0871">
            <w:pPr>
              <w:tabs>
                <w:tab w:val="center" w:pos="754"/>
                <w:tab w:val="center" w:pos="1820"/>
                <w:tab w:val="center" w:pos="2677"/>
                <w:tab w:val="center" w:pos="5426"/>
              </w:tabs>
              <w:spacing w:after="0"/>
            </w:pPr>
            <w:r>
              <w:rPr>
                <w:rFonts w:ascii="Sabon" w:eastAsia="Sabon" w:hAnsi="Sabon" w:cs="Sabon"/>
                <w:sz w:val="24"/>
              </w:rPr>
              <w:t>ID</w:t>
            </w:r>
            <w:r>
              <w:rPr>
                <w:rFonts w:ascii="Sabon" w:eastAsia="Sabon" w:hAnsi="Sabon" w:cs="Sabon"/>
                <w:sz w:val="24"/>
              </w:rPr>
              <w:tab/>
              <w:t>Type</w:t>
            </w:r>
            <w:r>
              <w:rPr>
                <w:rFonts w:ascii="Sabon" w:eastAsia="Sabon" w:hAnsi="Sabon" w:cs="Sabon"/>
                <w:sz w:val="24"/>
              </w:rPr>
              <w:tab/>
              <w:t>No.</w:t>
            </w:r>
            <w:r>
              <w:rPr>
                <w:rFonts w:ascii="Sabon" w:eastAsia="Sabon" w:hAnsi="Sabon" w:cs="Sabon"/>
                <w:sz w:val="24"/>
              </w:rPr>
              <w:tab/>
              <w:t>Content</w:t>
            </w:r>
            <w:r>
              <w:rPr>
                <w:rFonts w:ascii="Sabon" w:eastAsia="Sabon" w:hAnsi="Sabon" w:cs="Sabon"/>
                <w:sz w:val="24"/>
              </w:rPr>
              <w:tab/>
              <w:t>Comment</w:t>
            </w:r>
          </w:p>
        </w:tc>
      </w:tr>
      <w:tr w:rsidR="00541743" w14:paraId="3586395B" w14:textId="77777777">
        <w:trPr>
          <w:trHeight w:val="339"/>
        </w:trPr>
        <w:tc>
          <w:tcPr>
            <w:tcW w:w="2259" w:type="dxa"/>
            <w:tcBorders>
              <w:top w:val="nil"/>
              <w:left w:val="nil"/>
              <w:bottom w:val="nil"/>
              <w:right w:val="nil"/>
            </w:tcBorders>
          </w:tcPr>
          <w:p w14:paraId="4BCF5648" w14:textId="77777777" w:rsidR="00541743" w:rsidRDefault="006A0871">
            <w:pPr>
              <w:tabs>
                <w:tab w:val="center" w:pos="870"/>
                <w:tab w:val="center" w:pos="1687"/>
              </w:tabs>
              <w:spacing w:after="0"/>
            </w:pPr>
            <w:r>
              <w:rPr>
                <w:rFonts w:ascii="Sabon" w:eastAsia="Sabon" w:hAnsi="Sabon" w:cs="Sabon"/>
                <w:sz w:val="24"/>
              </w:rPr>
              <w:t>70</w:t>
            </w:r>
            <w:r>
              <w:rPr>
                <w:rFonts w:ascii="Sabon" w:eastAsia="Sabon" w:hAnsi="Sabon" w:cs="Sabon"/>
                <w:sz w:val="24"/>
              </w:rPr>
              <w:tab/>
              <w:t>4(U32)</w:t>
            </w:r>
            <w:r>
              <w:rPr>
                <w:rFonts w:ascii="Sabon" w:eastAsia="Sabon" w:hAnsi="Sabon" w:cs="Sabon"/>
                <w:sz w:val="24"/>
              </w:rPr>
              <w:tab/>
              <w:t>1</w:t>
            </w:r>
          </w:p>
        </w:tc>
        <w:tc>
          <w:tcPr>
            <w:tcW w:w="4809" w:type="dxa"/>
            <w:tcBorders>
              <w:top w:val="nil"/>
              <w:left w:val="nil"/>
              <w:bottom w:val="nil"/>
              <w:right w:val="nil"/>
            </w:tcBorders>
          </w:tcPr>
          <w:p w14:paraId="6C2DD661" w14:textId="77777777" w:rsidR="00541743" w:rsidRDefault="006A0871">
            <w:pPr>
              <w:tabs>
                <w:tab w:val="center" w:pos="2956"/>
              </w:tabs>
              <w:spacing w:after="0"/>
            </w:pPr>
            <w:r>
              <w:rPr>
                <w:rFonts w:ascii="Sabon" w:eastAsia="Sabon" w:hAnsi="Sabon" w:cs="Sabon"/>
                <w:sz w:val="24"/>
              </w:rPr>
              <w:t>HSI: Step Length</w:t>
            </w:r>
            <w:r>
              <w:rPr>
                <w:rFonts w:ascii="Sabon" w:eastAsia="Sabon" w:hAnsi="Sabon" w:cs="Sabon"/>
                <w:sz w:val="24"/>
              </w:rPr>
              <w:tab/>
              <w:t>in um</w:t>
            </w:r>
          </w:p>
        </w:tc>
      </w:tr>
      <w:tr w:rsidR="00541743" w14:paraId="79FB6CB9" w14:textId="77777777">
        <w:trPr>
          <w:trHeight w:val="390"/>
        </w:trPr>
        <w:tc>
          <w:tcPr>
            <w:tcW w:w="2259" w:type="dxa"/>
            <w:tcBorders>
              <w:top w:val="nil"/>
              <w:left w:val="nil"/>
              <w:bottom w:val="nil"/>
              <w:right w:val="nil"/>
            </w:tcBorders>
          </w:tcPr>
          <w:p w14:paraId="7953241C" w14:textId="77777777" w:rsidR="00541743" w:rsidRDefault="006A0871">
            <w:pPr>
              <w:tabs>
                <w:tab w:val="center" w:pos="943"/>
                <w:tab w:val="center" w:pos="1687"/>
              </w:tabs>
              <w:spacing w:after="0"/>
            </w:pPr>
            <w:r>
              <w:rPr>
                <w:rFonts w:ascii="Sabon" w:eastAsia="Sabon" w:hAnsi="Sabon" w:cs="Sabon"/>
                <w:sz w:val="24"/>
              </w:rPr>
              <w:t>71</w:t>
            </w:r>
            <w:r>
              <w:rPr>
                <w:rFonts w:ascii="Sabon" w:eastAsia="Sabon" w:hAnsi="Sabon" w:cs="Sabon"/>
                <w:sz w:val="24"/>
              </w:rPr>
              <w:tab/>
              <w:t>11(SGL)</w:t>
            </w:r>
            <w:r>
              <w:rPr>
                <w:rFonts w:ascii="Sabon" w:eastAsia="Sabon" w:hAnsi="Sabon" w:cs="Sabon"/>
                <w:sz w:val="24"/>
              </w:rPr>
              <w:tab/>
              <w:t>1</w:t>
            </w:r>
          </w:p>
        </w:tc>
        <w:tc>
          <w:tcPr>
            <w:tcW w:w="4809" w:type="dxa"/>
            <w:tcBorders>
              <w:top w:val="nil"/>
              <w:left w:val="nil"/>
              <w:bottom w:val="nil"/>
              <w:right w:val="nil"/>
            </w:tcBorders>
          </w:tcPr>
          <w:p w14:paraId="059D2E07" w14:textId="77777777" w:rsidR="00541743" w:rsidRDefault="006A0871">
            <w:pPr>
              <w:tabs>
                <w:tab w:val="center" w:pos="2989"/>
              </w:tabs>
              <w:spacing w:after="0"/>
            </w:pPr>
            <w:r>
              <w:rPr>
                <w:rFonts w:ascii="Sabon" w:eastAsia="Sabon" w:hAnsi="Sabon" w:cs="Sabon"/>
                <w:sz w:val="24"/>
              </w:rPr>
              <w:t>HSI: Real Y Dimension</w:t>
            </w:r>
            <w:r>
              <w:rPr>
                <w:rFonts w:ascii="Sabon" w:eastAsia="Sabon" w:hAnsi="Sabon" w:cs="Sabon"/>
                <w:sz w:val="24"/>
              </w:rPr>
              <w:tab/>
              <w:t>in mm</w:t>
            </w:r>
          </w:p>
        </w:tc>
      </w:tr>
      <w:tr w:rsidR="00541743" w14:paraId="1578584D" w14:textId="77777777">
        <w:trPr>
          <w:trHeight w:val="390"/>
        </w:trPr>
        <w:tc>
          <w:tcPr>
            <w:tcW w:w="2259" w:type="dxa"/>
            <w:tcBorders>
              <w:top w:val="nil"/>
              <w:left w:val="nil"/>
              <w:bottom w:val="nil"/>
              <w:right w:val="nil"/>
            </w:tcBorders>
          </w:tcPr>
          <w:p w14:paraId="3D86FF86" w14:textId="77777777" w:rsidR="00541743" w:rsidRDefault="006A0871">
            <w:pPr>
              <w:tabs>
                <w:tab w:val="center" w:pos="943"/>
                <w:tab w:val="center" w:pos="1687"/>
              </w:tabs>
              <w:spacing w:after="0"/>
            </w:pPr>
            <w:r>
              <w:rPr>
                <w:rFonts w:ascii="Sabon" w:eastAsia="Sabon" w:hAnsi="Sabon" w:cs="Sabon"/>
                <w:sz w:val="24"/>
              </w:rPr>
              <w:t>72</w:t>
            </w:r>
            <w:r>
              <w:rPr>
                <w:rFonts w:ascii="Sabon" w:eastAsia="Sabon" w:hAnsi="Sabon" w:cs="Sabon"/>
                <w:sz w:val="24"/>
              </w:rPr>
              <w:tab/>
              <w:t>11(SGL)</w:t>
            </w:r>
            <w:r>
              <w:rPr>
                <w:rFonts w:ascii="Sabon" w:eastAsia="Sabon" w:hAnsi="Sabon" w:cs="Sabon"/>
                <w:sz w:val="24"/>
              </w:rPr>
              <w:tab/>
              <w:t>1</w:t>
            </w:r>
          </w:p>
        </w:tc>
        <w:tc>
          <w:tcPr>
            <w:tcW w:w="4809" w:type="dxa"/>
            <w:tcBorders>
              <w:top w:val="nil"/>
              <w:left w:val="nil"/>
              <w:bottom w:val="nil"/>
              <w:right w:val="nil"/>
            </w:tcBorders>
          </w:tcPr>
          <w:p w14:paraId="7F059D81" w14:textId="77777777" w:rsidR="00541743" w:rsidRDefault="006A0871">
            <w:pPr>
              <w:tabs>
                <w:tab w:val="center" w:pos="2989"/>
              </w:tabs>
              <w:spacing w:after="0"/>
            </w:pPr>
            <w:r>
              <w:rPr>
                <w:rFonts w:ascii="Sabon" w:eastAsia="Sabon" w:hAnsi="Sabon" w:cs="Sabon"/>
                <w:sz w:val="24"/>
              </w:rPr>
              <w:t xml:space="preserve">HSI: Real X </w:t>
            </w:r>
            <w:proofErr w:type="spellStart"/>
            <w:r>
              <w:rPr>
                <w:rFonts w:ascii="Sabon" w:eastAsia="Sabon" w:hAnsi="Sabon" w:cs="Sabon"/>
                <w:sz w:val="24"/>
              </w:rPr>
              <w:t>Dimention</w:t>
            </w:r>
            <w:proofErr w:type="spellEnd"/>
            <w:r>
              <w:rPr>
                <w:rFonts w:ascii="Sabon" w:eastAsia="Sabon" w:hAnsi="Sabon" w:cs="Sabon"/>
                <w:sz w:val="24"/>
              </w:rPr>
              <w:tab/>
              <w:t>in mm</w:t>
            </w:r>
          </w:p>
        </w:tc>
      </w:tr>
      <w:tr w:rsidR="00541743" w14:paraId="7DA00E19" w14:textId="77777777">
        <w:trPr>
          <w:trHeight w:val="390"/>
        </w:trPr>
        <w:tc>
          <w:tcPr>
            <w:tcW w:w="2259" w:type="dxa"/>
            <w:tcBorders>
              <w:top w:val="nil"/>
              <w:left w:val="nil"/>
              <w:bottom w:val="nil"/>
              <w:right w:val="nil"/>
            </w:tcBorders>
          </w:tcPr>
          <w:p w14:paraId="44E02DF5" w14:textId="77777777" w:rsidR="00541743" w:rsidRDefault="006A0871">
            <w:pPr>
              <w:tabs>
                <w:tab w:val="center" w:pos="943"/>
                <w:tab w:val="center" w:pos="1687"/>
              </w:tabs>
              <w:spacing w:after="0"/>
            </w:pPr>
            <w:r>
              <w:rPr>
                <w:rFonts w:ascii="Sabon" w:eastAsia="Sabon" w:hAnsi="Sabon" w:cs="Sabon"/>
                <w:sz w:val="24"/>
              </w:rPr>
              <w:t>73</w:t>
            </w:r>
            <w:r>
              <w:rPr>
                <w:rFonts w:ascii="Sabon" w:eastAsia="Sabon" w:hAnsi="Sabon" w:cs="Sabon"/>
                <w:sz w:val="24"/>
              </w:rPr>
              <w:tab/>
              <w:t>11(SGL)</w:t>
            </w:r>
            <w:r>
              <w:rPr>
                <w:rFonts w:ascii="Sabon" w:eastAsia="Sabon" w:hAnsi="Sabon" w:cs="Sabon"/>
                <w:sz w:val="24"/>
              </w:rPr>
              <w:tab/>
              <w:t>1</w:t>
            </w:r>
          </w:p>
        </w:tc>
        <w:tc>
          <w:tcPr>
            <w:tcW w:w="4809" w:type="dxa"/>
            <w:tcBorders>
              <w:top w:val="nil"/>
              <w:left w:val="nil"/>
              <w:bottom w:val="nil"/>
              <w:right w:val="nil"/>
            </w:tcBorders>
          </w:tcPr>
          <w:p w14:paraId="674FDB61" w14:textId="77777777" w:rsidR="00541743" w:rsidRDefault="006A0871">
            <w:pPr>
              <w:tabs>
                <w:tab w:val="center" w:pos="2942"/>
              </w:tabs>
              <w:spacing w:after="0"/>
            </w:pPr>
            <w:r>
              <w:rPr>
                <w:rFonts w:ascii="Sabon" w:eastAsia="Sabon" w:hAnsi="Sabon" w:cs="Sabon"/>
                <w:sz w:val="24"/>
              </w:rPr>
              <w:t xml:space="preserve">HSI: VSS of </w:t>
            </w:r>
            <w:proofErr w:type="spellStart"/>
            <w:r>
              <w:rPr>
                <w:rFonts w:ascii="Sabon" w:eastAsia="Sabon" w:hAnsi="Sabon" w:cs="Sabon"/>
                <w:sz w:val="24"/>
              </w:rPr>
              <w:t>iXon</w:t>
            </w:r>
            <w:proofErr w:type="spellEnd"/>
            <w:r>
              <w:rPr>
                <w:rFonts w:ascii="Sabon" w:eastAsia="Sabon" w:hAnsi="Sabon" w:cs="Sabon"/>
                <w:sz w:val="24"/>
              </w:rPr>
              <w:tab/>
              <w:t>in sec</w:t>
            </w:r>
          </w:p>
        </w:tc>
      </w:tr>
      <w:tr w:rsidR="00541743" w14:paraId="0765C1D5" w14:textId="77777777">
        <w:trPr>
          <w:trHeight w:val="390"/>
        </w:trPr>
        <w:tc>
          <w:tcPr>
            <w:tcW w:w="2259" w:type="dxa"/>
            <w:tcBorders>
              <w:top w:val="nil"/>
              <w:left w:val="nil"/>
              <w:bottom w:val="nil"/>
              <w:right w:val="nil"/>
            </w:tcBorders>
          </w:tcPr>
          <w:p w14:paraId="0049CA93" w14:textId="77777777" w:rsidR="00541743" w:rsidRDefault="006A0871">
            <w:pPr>
              <w:tabs>
                <w:tab w:val="center" w:pos="870"/>
                <w:tab w:val="center" w:pos="1687"/>
              </w:tabs>
              <w:spacing w:after="0"/>
            </w:pPr>
            <w:r>
              <w:rPr>
                <w:rFonts w:ascii="Sabon" w:eastAsia="Sabon" w:hAnsi="Sabon" w:cs="Sabon"/>
                <w:sz w:val="24"/>
              </w:rPr>
              <w:t>74</w:t>
            </w:r>
            <w:r>
              <w:rPr>
                <w:rFonts w:ascii="Sabon" w:eastAsia="Sabon" w:hAnsi="Sabon" w:cs="Sabon"/>
                <w:sz w:val="24"/>
              </w:rPr>
              <w:tab/>
              <w:t>4(U32)</w:t>
            </w:r>
            <w:r>
              <w:rPr>
                <w:rFonts w:ascii="Sabon" w:eastAsia="Sabon" w:hAnsi="Sabon" w:cs="Sabon"/>
                <w:sz w:val="24"/>
              </w:rPr>
              <w:tab/>
              <w:t>1</w:t>
            </w:r>
          </w:p>
        </w:tc>
        <w:tc>
          <w:tcPr>
            <w:tcW w:w="4809" w:type="dxa"/>
            <w:tcBorders>
              <w:top w:val="nil"/>
              <w:left w:val="nil"/>
              <w:bottom w:val="nil"/>
              <w:right w:val="nil"/>
            </w:tcBorders>
          </w:tcPr>
          <w:p w14:paraId="29ED15B0" w14:textId="77777777" w:rsidR="00541743" w:rsidRDefault="006A0871">
            <w:pPr>
              <w:tabs>
                <w:tab w:val="center" w:pos="3062"/>
              </w:tabs>
              <w:spacing w:after="0"/>
            </w:pPr>
            <w:r>
              <w:rPr>
                <w:rFonts w:ascii="Sabon" w:eastAsia="Sabon" w:hAnsi="Sabon" w:cs="Sabon"/>
                <w:sz w:val="24"/>
              </w:rPr>
              <w:t xml:space="preserve">HSI: HSS of </w:t>
            </w:r>
            <w:proofErr w:type="spellStart"/>
            <w:r>
              <w:rPr>
                <w:rFonts w:ascii="Sabon" w:eastAsia="Sabon" w:hAnsi="Sabon" w:cs="Sabon"/>
                <w:sz w:val="24"/>
              </w:rPr>
              <w:t>iXon</w:t>
            </w:r>
            <w:proofErr w:type="spellEnd"/>
            <w:r>
              <w:rPr>
                <w:rFonts w:ascii="Sabon" w:eastAsia="Sabon" w:hAnsi="Sabon" w:cs="Sabon"/>
                <w:sz w:val="24"/>
              </w:rPr>
              <w:tab/>
              <w:t>in MHz</w:t>
            </w:r>
          </w:p>
        </w:tc>
      </w:tr>
      <w:tr w:rsidR="00541743" w14:paraId="1EA610FA" w14:textId="77777777">
        <w:trPr>
          <w:trHeight w:val="390"/>
        </w:trPr>
        <w:tc>
          <w:tcPr>
            <w:tcW w:w="2259" w:type="dxa"/>
            <w:tcBorders>
              <w:top w:val="nil"/>
              <w:left w:val="nil"/>
              <w:bottom w:val="nil"/>
              <w:right w:val="nil"/>
            </w:tcBorders>
          </w:tcPr>
          <w:p w14:paraId="65C9AF6A" w14:textId="77777777" w:rsidR="00541743" w:rsidRDefault="006A0871">
            <w:pPr>
              <w:tabs>
                <w:tab w:val="center" w:pos="804"/>
                <w:tab w:val="center" w:pos="1687"/>
              </w:tabs>
              <w:spacing w:after="0"/>
            </w:pPr>
            <w:r>
              <w:rPr>
                <w:rFonts w:ascii="Sabon" w:eastAsia="Sabon" w:hAnsi="Sabon" w:cs="Sabon"/>
                <w:sz w:val="24"/>
              </w:rPr>
              <w:t>75</w:t>
            </w:r>
            <w:r>
              <w:rPr>
                <w:rFonts w:ascii="Sabon" w:eastAsia="Sabon" w:hAnsi="Sabon" w:cs="Sabon"/>
                <w:sz w:val="24"/>
              </w:rPr>
              <w:tab/>
              <w:t>1(U8)</w:t>
            </w:r>
            <w:r>
              <w:rPr>
                <w:rFonts w:ascii="Sabon" w:eastAsia="Sabon" w:hAnsi="Sabon" w:cs="Sabon"/>
                <w:sz w:val="24"/>
              </w:rPr>
              <w:tab/>
              <w:t>1</w:t>
            </w:r>
          </w:p>
        </w:tc>
        <w:tc>
          <w:tcPr>
            <w:tcW w:w="4809" w:type="dxa"/>
            <w:tcBorders>
              <w:top w:val="nil"/>
              <w:left w:val="nil"/>
              <w:bottom w:val="nil"/>
              <w:right w:val="nil"/>
            </w:tcBorders>
          </w:tcPr>
          <w:p w14:paraId="055B67B4" w14:textId="77777777" w:rsidR="00541743" w:rsidRDefault="006A0871">
            <w:pPr>
              <w:tabs>
                <w:tab w:val="right" w:pos="4809"/>
              </w:tabs>
              <w:spacing w:after="0"/>
            </w:pPr>
            <w:r>
              <w:rPr>
                <w:rFonts w:ascii="Sabon" w:eastAsia="Sabon" w:hAnsi="Sabon" w:cs="Sabon"/>
                <w:sz w:val="24"/>
              </w:rPr>
              <w:t xml:space="preserve">HSI: </w:t>
            </w:r>
            <w:proofErr w:type="spellStart"/>
            <w:r>
              <w:rPr>
                <w:rFonts w:ascii="Sabon" w:eastAsia="Sabon" w:hAnsi="Sabon" w:cs="Sabon"/>
                <w:sz w:val="24"/>
              </w:rPr>
              <w:t>bkg</w:t>
            </w:r>
            <w:proofErr w:type="spellEnd"/>
            <w:r>
              <w:rPr>
                <w:rFonts w:ascii="Sabon" w:eastAsia="Sabon" w:hAnsi="Sabon" w:cs="Sabon"/>
                <w:sz w:val="24"/>
              </w:rPr>
              <w:t xml:space="preserve"> exist?</w:t>
            </w:r>
            <w:r>
              <w:rPr>
                <w:rFonts w:ascii="Sabon" w:eastAsia="Sabon" w:hAnsi="Sabon" w:cs="Sabon"/>
                <w:sz w:val="24"/>
              </w:rPr>
              <w:tab/>
              <w:t>1 for true, 0 for false</w:t>
            </w:r>
          </w:p>
        </w:tc>
      </w:tr>
      <w:tr w:rsidR="00541743" w14:paraId="169E5049" w14:textId="77777777">
        <w:trPr>
          <w:trHeight w:val="390"/>
        </w:trPr>
        <w:tc>
          <w:tcPr>
            <w:tcW w:w="2259" w:type="dxa"/>
            <w:tcBorders>
              <w:top w:val="nil"/>
              <w:left w:val="nil"/>
              <w:bottom w:val="nil"/>
              <w:right w:val="nil"/>
            </w:tcBorders>
          </w:tcPr>
          <w:p w14:paraId="63E5FD37" w14:textId="77777777" w:rsidR="00541743" w:rsidRDefault="006A0871">
            <w:pPr>
              <w:tabs>
                <w:tab w:val="center" w:pos="804"/>
                <w:tab w:val="center" w:pos="1687"/>
              </w:tabs>
              <w:spacing w:after="0"/>
            </w:pPr>
            <w:r>
              <w:rPr>
                <w:rFonts w:ascii="Sabon" w:eastAsia="Sabon" w:hAnsi="Sabon" w:cs="Sabon"/>
                <w:sz w:val="24"/>
              </w:rPr>
              <w:t>76</w:t>
            </w:r>
            <w:r>
              <w:rPr>
                <w:rFonts w:ascii="Sabon" w:eastAsia="Sabon" w:hAnsi="Sabon" w:cs="Sabon"/>
                <w:sz w:val="24"/>
              </w:rPr>
              <w:tab/>
              <w:t>1(U8)</w:t>
            </w:r>
            <w:r>
              <w:rPr>
                <w:rFonts w:ascii="Sabon" w:eastAsia="Sabon" w:hAnsi="Sabon" w:cs="Sabon"/>
                <w:sz w:val="24"/>
              </w:rPr>
              <w:tab/>
              <w:t>1</w:t>
            </w:r>
          </w:p>
        </w:tc>
        <w:tc>
          <w:tcPr>
            <w:tcW w:w="4809" w:type="dxa"/>
            <w:tcBorders>
              <w:top w:val="nil"/>
              <w:left w:val="nil"/>
              <w:bottom w:val="nil"/>
              <w:right w:val="nil"/>
            </w:tcBorders>
          </w:tcPr>
          <w:p w14:paraId="0930223E" w14:textId="77777777" w:rsidR="00541743" w:rsidRDefault="006A0871">
            <w:pPr>
              <w:tabs>
                <w:tab w:val="right" w:pos="4809"/>
              </w:tabs>
              <w:spacing w:after="0"/>
            </w:pPr>
            <w:r>
              <w:rPr>
                <w:rFonts w:ascii="Sabon" w:eastAsia="Sabon" w:hAnsi="Sabon" w:cs="Sabon"/>
                <w:sz w:val="24"/>
              </w:rPr>
              <w:t>HSI: ref exist?</w:t>
            </w:r>
            <w:r>
              <w:rPr>
                <w:rFonts w:ascii="Sabon" w:eastAsia="Sabon" w:hAnsi="Sabon" w:cs="Sabon"/>
                <w:sz w:val="24"/>
              </w:rPr>
              <w:tab/>
              <w:t>1 for true, 0 for false</w:t>
            </w:r>
          </w:p>
        </w:tc>
      </w:tr>
      <w:tr w:rsidR="00541743" w14:paraId="3050AEB7" w14:textId="77777777">
        <w:trPr>
          <w:trHeight w:val="339"/>
        </w:trPr>
        <w:tc>
          <w:tcPr>
            <w:tcW w:w="2259" w:type="dxa"/>
            <w:tcBorders>
              <w:top w:val="nil"/>
              <w:left w:val="nil"/>
              <w:bottom w:val="nil"/>
              <w:right w:val="nil"/>
            </w:tcBorders>
          </w:tcPr>
          <w:p w14:paraId="527AB6FE" w14:textId="77777777" w:rsidR="00541743" w:rsidRDefault="006A0871">
            <w:pPr>
              <w:tabs>
                <w:tab w:val="center" w:pos="943"/>
                <w:tab w:val="center" w:pos="1687"/>
              </w:tabs>
              <w:spacing w:after="0"/>
            </w:pPr>
            <w:r>
              <w:rPr>
                <w:rFonts w:ascii="Sabon" w:eastAsia="Sabon" w:hAnsi="Sabon" w:cs="Sabon"/>
                <w:sz w:val="24"/>
              </w:rPr>
              <w:t>77</w:t>
            </w:r>
            <w:r>
              <w:rPr>
                <w:rFonts w:ascii="Sabon" w:eastAsia="Sabon" w:hAnsi="Sabon" w:cs="Sabon"/>
                <w:sz w:val="24"/>
              </w:rPr>
              <w:tab/>
              <w:t>11(SGL)</w:t>
            </w:r>
            <w:r>
              <w:rPr>
                <w:rFonts w:ascii="Sabon" w:eastAsia="Sabon" w:hAnsi="Sabon" w:cs="Sabon"/>
                <w:sz w:val="24"/>
              </w:rPr>
              <w:tab/>
              <w:t>1</w:t>
            </w:r>
          </w:p>
        </w:tc>
        <w:tc>
          <w:tcPr>
            <w:tcW w:w="4809" w:type="dxa"/>
            <w:tcBorders>
              <w:top w:val="nil"/>
              <w:left w:val="nil"/>
              <w:bottom w:val="nil"/>
              <w:right w:val="nil"/>
            </w:tcBorders>
          </w:tcPr>
          <w:p w14:paraId="48CB0A23" w14:textId="77777777" w:rsidR="00541743" w:rsidRDefault="006A0871">
            <w:pPr>
              <w:spacing w:after="0"/>
            </w:pPr>
            <w:r>
              <w:rPr>
                <w:rFonts w:ascii="Sabon" w:eastAsia="Sabon" w:hAnsi="Sabon" w:cs="Sabon"/>
                <w:sz w:val="24"/>
              </w:rPr>
              <w:t>HSI: Gain</w:t>
            </w:r>
          </w:p>
        </w:tc>
      </w:tr>
    </w:tbl>
    <w:p w14:paraId="224B7FB2" w14:textId="77777777" w:rsidR="00541743" w:rsidRDefault="006A0871">
      <w:pPr>
        <w:spacing w:after="423" w:line="265" w:lineRule="auto"/>
        <w:ind w:left="10" w:right="314" w:hanging="10"/>
        <w:jc w:val="center"/>
      </w:pPr>
      <w:r>
        <w:rPr>
          <w:rFonts w:ascii="DFKai-SB" w:eastAsia="DFKai-SB" w:hAnsi="DFKai-SB" w:cs="DFKai-SB"/>
          <w:sz w:val="24"/>
        </w:rPr>
        <w:t xml:space="preserve">表 </w:t>
      </w:r>
      <w:r>
        <w:rPr>
          <w:rFonts w:ascii="Sabon" w:eastAsia="Sabon" w:hAnsi="Sabon" w:cs="Sabon"/>
          <w:sz w:val="24"/>
        </w:rPr>
        <w:t xml:space="preserve">2: </w:t>
      </w:r>
      <w:r>
        <w:rPr>
          <w:rFonts w:ascii="DFKai-SB" w:eastAsia="DFKai-SB" w:hAnsi="DFKai-SB" w:cs="DFKai-SB"/>
          <w:sz w:val="24"/>
        </w:rPr>
        <w:t>新增的影像資料標籤。</w:t>
      </w:r>
    </w:p>
    <w:p w14:paraId="456E81A4" w14:textId="0775EED3" w:rsidR="00541743" w:rsidRDefault="006A0871">
      <w:pPr>
        <w:spacing w:after="4" w:line="312" w:lineRule="auto"/>
        <w:ind w:left="-5" w:right="172" w:hanging="10"/>
      </w:pPr>
      <w:r>
        <w:rPr>
          <w:rFonts w:ascii="DFKai-SB" w:eastAsia="DFKai-SB" w:hAnsi="DFKai-SB" w:cs="DFKai-SB"/>
          <w:sz w:val="24"/>
        </w:rPr>
        <w:t xml:space="preserve">使得反射率的資訊無法在掃描之後再被存取，則反射光譜的校準功能形同虛設，因此我們在 </w:t>
      </w:r>
      <w:r>
        <w:rPr>
          <w:rFonts w:ascii="Sabon" w:eastAsia="Sabon" w:hAnsi="Sabon" w:cs="Sabon"/>
          <w:sz w:val="24"/>
        </w:rPr>
        <w:t xml:space="preserve">TIFF </w:t>
      </w:r>
      <w:r>
        <w:rPr>
          <w:rFonts w:ascii="DFKai-SB" w:eastAsia="DFKai-SB" w:hAnsi="DFKai-SB" w:cs="DFKai-SB"/>
          <w:sz w:val="24"/>
        </w:rPr>
        <w:t>檔的最後，寫入當次掃描時的背景</w:t>
      </w:r>
      <w:r>
        <w:rPr>
          <w:rFonts w:ascii="Sabon" w:eastAsia="Sabon" w:hAnsi="Sabon" w:cs="Sabon"/>
          <w:sz w:val="24"/>
        </w:rPr>
        <w:t>/</w:t>
      </w:r>
      <w:r>
        <w:rPr>
          <w:rFonts w:ascii="DFKai-SB" w:eastAsia="DFKai-SB" w:hAnsi="DFKai-SB" w:cs="DFKai-SB"/>
          <w:sz w:val="24"/>
        </w:rPr>
        <w:t xml:space="preserve">參考光譜。選擇將這些資訊寫入在檔案最後的原因是，由於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每次擷取影像時的影像尺寸皆為固定，背景</w:t>
      </w:r>
      <w:r>
        <w:rPr>
          <w:rFonts w:ascii="Sabon" w:eastAsia="Sabon" w:hAnsi="Sabon" w:cs="Sabon"/>
          <w:sz w:val="24"/>
        </w:rPr>
        <w:t>/</w:t>
      </w:r>
      <w:r>
        <w:rPr>
          <w:rFonts w:ascii="DFKai-SB" w:eastAsia="DFKai-SB" w:hAnsi="DFKai-SB" w:cs="DFKai-SB"/>
          <w:sz w:val="24"/>
        </w:rPr>
        <w:t xml:space="preserve">參考光譜影像的尺寸與其所需的位元組數量，也可以由其他影像資料標籤，如影像長寬與 </w:t>
      </w:r>
      <w:r>
        <w:rPr>
          <w:rFonts w:ascii="Sabon" w:eastAsia="Sabon" w:hAnsi="Sabon" w:cs="Sabon"/>
          <w:sz w:val="24"/>
        </w:rPr>
        <w:t xml:space="preserve">data cube </w:t>
      </w:r>
      <w:r>
        <w:rPr>
          <w:rFonts w:ascii="DFKai-SB" w:eastAsia="DFKai-SB" w:hAnsi="DFKai-SB" w:cs="DFKai-SB"/>
          <w:sz w:val="24"/>
        </w:rPr>
        <w:t>層數等標籤得知</w:t>
      </w:r>
      <w:del w:id="235" w:author="MH" w:date="2022-03-29T05:25:00Z">
        <w:r w:rsidDel="005F101B">
          <w:rPr>
            <w:rFonts w:ascii="DFKai-SB" w:eastAsia="DFKai-SB" w:hAnsi="DFKai-SB" w:cs="DFKai-SB" w:hint="eastAsia"/>
            <w:sz w:val="24"/>
          </w:rPr>
          <w:delText>，</w:delText>
        </w:r>
      </w:del>
      <w:ins w:id="236" w:author="MH" w:date="2022-03-29T05:25:00Z">
        <w:r w:rsidR="005F101B">
          <w:rPr>
            <w:rFonts w:ascii="DFKai-SB" w:eastAsia="DFKai-SB" w:hAnsi="DFKai-SB" w:cs="DFKai-SB"/>
            <w:sz w:val="24"/>
          </w:rPr>
          <w:t>。</w:t>
        </w:r>
      </w:ins>
      <w:r>
        <w:rPr>
          <w:rFonts w:ascii="DFKai-SB" w:eastAsia="DFKai-SB" w:hAnsi="DFKai-SB" w:cs="DFKai-SB"/>
          <w:sz w:val="24"/>
        </w:rPr>
        <w:t>因此在讀檔時軟體僅須由檔案最後，往回已推</w:t>
      </w:r>
      <w:commentRangeStart w:id="237"/>
      <w:r>
        <w:rPr>
          <w:rFonts w:ascii="DFKai-SB" w:eastAsia="DFKai-SB" w:hAnsi="DFKai-SB" w:cs="DFKai-SB"/>
          <w:sz w:val="24"/>
        </w:rPr>
        <w:t>得的</w:t>
      </w:r>
      <w:commentRangeEnd w:id="237"/>
      <w:r w:rsidR="005F101B">
        <w:rPr>
          <w:rStyle w:val="CommentReference"/>
        </w:rPr>
        <w:commentReference w:id="237"/>
      </w:r>
      <w:r>
        <w:rPr>
          <w:rFonts w:ascii="DFKai-SB" w:eastAsia="DFKai-SB" w:hAnsi="DFKai-SB" w:cs="DFKai-SB"/>
          <w:sz w:val="24"/>
        </w:rPr>
        <w:t>位元組開始讀取即可。不必將背景</w:t>
      </w:r>
      <w:r>
        <w:rPr>
          <w:rFonts w:ascii="Sabon" w:eastAsia="Sabon" w:hAnsi="Sabon" w:cs="Sabon"/>
          <w:sz w:val="24"/>
        </w:rPr>
        <w:t>/</w:t>
      </w:r>
      <w:r>
        <w:rPr>
          <w:rFonts w:ascii="DFKai-SB" w:eastAsia="DFKai-SB" w:hAnsi="DFKai-SB" w:cs="DFKai-SB"/>
          <w:sz w:val="24"/>
        </w:rPr>
        <w:t>參考光譜與原本的多層影像資料儲存在一起，也才不必大幅調整整個寫檔過程。</w:t>
      </w:r>
    </w:p>
    <w:p w14:paraId="3B705056" w14:textId="246327F4" w:rsidR="00541743" w:rsidRDefault="006A0871">
      <w:pPr>
        <w:pStyle w:val="Heading2"/>
        <w:ind w:left="-5"/>
      </w:pPr>
      <w:bookmarkStart w:id="238" w:name="_Toc32299"/>
      <w:r>
        <w:rPr>
          <w:rFonts w:ascii="Sabon" w:eastAsia="Sabon" w:hAnsi="Sabon" w:cs="Sabon"/>
        </w:rPr>
        <w:t xml:space="preserve">4.11 </w:t>
      </w:r>
      <w:r>
        <w:t>光譜量測與瀏覽實例</w:t>
      </w:r>
      <w:bookmarkEnd w:id="238"/>
    </w:p>
    <w:p w14:paraId="5EC6D253" w14:textId="77777777" w:rsidR="00541743" w:rsidRDefault="006A0871">
      <w:pPr>
        <w:spacing w:after="226" w:line="312" w:lineRule="auto"/>
        <w:ind w:left="-5" w:right="172" w:hanging="10"/>
      </w:pPr>
      <w:r>
        <w:rPr>
          <w:rFonts w:ascii="DFKai-SB" w:eastAsia="DFKai-SB" w:hAnsi="DFKai-SB" w:cs="DFKai-SB"/>
          <w:sz w:val="24"/>
        </w:rPr>
        <w:t>本階段其餘的軟體新功能開發，以高光譜影像資料的瀏覽與分析為主，我們加入了以下數個功能，來方便使用者對於系統掃描出的影像進行分析</w:t>
      </w:r>
      <w:r>
        <w:rPr>
          <w:rFonts w:ascii="Sabon" w:eastAsia="Sabon" w:hAnsi="Sabon" w:cs="Sabon"/>
          <w:sz w:val="24"/>
        </w:rPr>
        <w:t>:</w:t>
      </w:r>
    </w:p>
    <w:p w14:paraId="0C7FA740" w14:textId="77777777" w:rsidR="00541743" w:rsidRDefault="006A0871">
      <w:pPr>
        <w:numPr>
          <w:ilvl w:val="0"/>
          <w:numId w:val="8"/>
        </w:numPr>
        <w:spacing w:after="227" w:line="312" w:lineRule="auto"/>
        <w:ind w:right="284" w:hanging="239"/>
      </w:pPr>
      <w:r>
        <w:rPr>
          <w:rFonts w:ascii="DFKai-SB" w:eastAsia="DFKai-SB" w:hAnsi="DFKai-SB" w:cs="DFKai-SB"/>
          <w:sz w:val="24"/>
        </w:rPr>
        <w:t>在樣品影像上以滑鼠點選，或輸入位置數值，可以精確取讀取樣品的某位置的光譜。</w:t>
      </w:r>
    </w:p>
    <w:p w14:paraId="184007B6" w14:textId="77777777" w:rsidR="00541743" w:rsidRDefault="006A0871">
      <w:pPr>
        <w:numPr>
          <w:ilvl w:val="0"/>
          <w:numId w:val="8"/>
        </w:numPr>
        <w:spacing w:after="210" w:line="325" w:lineRule="auto"/>
        <w:ind w:right="284" w:hanging="239"/>
      </w:pPr>
      <w:r>
        <w:rPr>
          <w:rFonts w:ascii="DFKai-SB" w:eastAsia="DFKai-SB" w:hAnsi="DFKai-SB" w:cs="DFKai-SB"/>
          <w:sz w:val="24"/>
        </w:rPr>
        <w:t xml:space="preserve">在線光譜影像上以滑鼠點選，或輸入數值，可以讀取該影像垂直或水平的 </w:t>
      </w:r>
      <w:r>
        <w:rPr>
          <w:rFonts w:ascii="Sabon" w:eastAsia="Sabon" w:hAnsi="Sabon" w:cs="Sabon"/>
          <w:sz w:val="24"/>
        </w:rPr>
        <w:t>line profile</w:t>
      </w:r>
      <w:r>
        <w:rPr>
          <w:rFonts w:ascii="DFKai-SB" w:eastAsia="DFKai-SB" w:hAnsi="DFKai-SB" w:cs="DFKai-SB"/>
          <w:sz w:val="24"/>
        </w:rPr>
        <w:t>。我們後來發現這樣的功能在衡量光源在空間中的均勻程度時相當有用。</w:t>
      </w:r>
    </w:p>
    <w:p w14:paraId="6B749334" w14:textId="77777777" w:rsidR="00541743" w:rsidRDefault="006A0871">
      <w:pPr>
        <w:numPr>
          <w:ilvl w:val="0"/>
          <w:numId w:val="8"/>
        </w:numPr>
        <w:spacing w:after="210" w:line="325" w:lineRule="auto"/>
        <w:ind w:right="284" w:hanging="239"/>
      </w:pPr>
      <w:r>
        <w:rPr>
          <w:rFonts w:ascii="DFKai-SB" w:eastAsia="DFKai-SB" w:hAnsi="DFKai-SB" w:cs="DFKai-SB"/>
          <w:sz w:val="24"/>
        </w:rPr>
        <w:t xml:space="preserve">在光譜顯示幕上，以滑鼠點選或輸入位置數值，可以在特定的波長處讀取光譜在該處的強度，在 </w:t>
      </w:r>
      <w:r>
        <w:rPr>
          <w:rFonts w:ascii="Sabon" w:eastAsia="Sabon" w:hAnsi="Sabon" w:cs="Sabon"/>
          <w:sz w:val="24"/>
        </w:rPr>
        <w:t xml:space="preserve">live view </w:t>
      </w:r>
      <w:r>
        <w:rPr>
          <w:rFonts w:ascii="DFKai-SB" w:eastAsia="DFKai-SB" w:hAnsi="DFKai-SB" w:cs="DFKai-SB"/>
          <w:sz w:val="24"/>
        </w:rPr>
        <w:t>時這個功能也可以使用，因此很適合用來確認是否準焦。</w:t>
      </w:r>
    </w:p>
    <w:p w14:paraId="724013AB" w14:textId="77777777" w:rsidR="00541743" w:rsidRDefault="006A0871">
      <w:pPr>
        <w:numPr>
          <w:ilvl w:val="0"/>
          <w:numId w:val="8"/>
        </w:numPr>
        <w:spacing w:after="225" w:line="312" w:lineRule="auto"/>
        <w:ind w:right="284" w:hanging="239"/>
      </w:pPr>
      <w:r>
        <w:rPr>
          <w:rFonts w:ascii="DFKai-SB" w:eastAsia="DFKai-SB" w:hAnsi="DFKai-SB" w:cs="DFKai-SB"/>
          <w:sz w:val="24"/>
        </w:rPr>
        <w:t>以上的瀏覽功能，在使用者進行點選或輸入時，相應的顯示幕上都會出現圖標標示出目前觀測的位置。</w:t>
      </w:r>
    </w:p>
    <w:p w14:paraId="1F3F88F9" w14:textId="77777777" w:rsidR="00541743" w:rsidRDefault="006A0871">
      <w:pPr>
        <w:spacing w:after="328" w:line="325" w:lineRule="auto"/>
        <w:ind w:left="-5" w:right="396" w:hanging="10"/>
        <w:jc w:val="both"/>
      </w:pPr>
      <w:r>
        <w:rPr>
          <w:rFonts w:ascii="DFKai-SB" w:eastAsia="DFKai-SB" w:hAnsi="DFKai-SB" w:cs="DFKai-SB"/>
          <w:sz w:val="24"/>
        </w:rPr>
        <w:lastRenderedPageBreak/>
        <w:t>這些瀏覽功能的開發與實作方式，在本系統的詳細開發文件中有說明。</w:t>
      </w:r>
      <w:r>
        <w:rPr>
          <w:rFonts w:ascii="Sabon" w:eastAsia="Sabon" w:hAnsi="Sabon" w:cs="Sabon"/>
          <w:sz w:val="24"/>
        </w:rPr>
        <w:t xml:space="preserve">[26] </w:t>
      </w:r>
      <w:r>
        <w:rPr>
          <w:rFonts w:ascii="DFKai-SB" w:eastAsia="DFKai-SB" w:hAnsi="DFKai-SB" w:cs="DFKai-SB"/>
          <w:sz w:val="24"/>
        </w:rPr>
        <w:t xml:space="preserve">以下說明本系統以不同照明方式進行掃描時，在影像瀏覽介面所能進行的各項觀測操作，我們以同樣的橘色螢光片 </w:t>
      </w:r>
      <w:r>
        <w:rPr>
          <w:rFonts w:ascii="Sabon" w:eastAsia="Sabon" w:hAnsi="Sabon" w:cs="Sabon"/>
          <w:sz w:val="24"/>
        </w:rPr>
        <w:t xml:space="preserve">+ </w:t>
      </w:r>
      <w:r>
        <w:rPr>
          <w:rFonts w:ascii="DFKai-SB" w:eastAsia="DFKai-SB" w:hAnsi="DFKai-SB" w:cs="DFKai-SB"/>
          <w:sz w:val="24"/>
        </w:rPr>
        <w:t xml:space="preserve">銅網樣品，分別進行雷射光源照明的螢光光譜觀測，以及高頻寬白光照明的反射光譜觀測，藉此印證系統的觀測能力與瀏覽功能。該螢光片樣品的結構，是在約 </w:t>
      </w:r>
      <w:r>
        <w:rPr>
          <w:rFonts w:ascii="Cambria" w:eastAsia="Cambria" w:hAnsi="Cambria" w:cs="Cambria"/>
          <w:sz w:val="24"/>
        </w:rPr>
        <w:t>3</w:t>
      </w:r>
      <w:r>
        <w:rPr>
          <w:rFonts w:ascii="Cambria" w:eastAsia="Cambria" w:hAnsi="Cambria" w:cs="Cambria"/>
          <w:i/>
          <w:sz w:val="24"/>
        </w:rPr>
        <w:t>.</w:t>
      </w:r>
      <w:r>
        <w:rPr>
          <w:rFonts w:ascii="Cambria" w:eastAsia="Cambria" w:hAnsi="Cambria" w:cs="Cambria"/>
          <w:sz w:val="24"/>
        </w:rPr>
        <w:t>5</w:t>
      </w:r>
      <w:r>
        <w:rPr>
          <w:rFonts w:ascii="Cambria" w:eastAsia="Cambria" w:hAnsi="Cambria" w:cs="Cambria"/>
          <w:i/>
          <w:sz w:val="24"/>
        </w:rPr>
        <w:t>mm</w:t>
      </w:r>
      <w:r>
        <w:rPr>
          <w:rFonts w:ascii="Cambria" w:eastAsia="Cambria" w:hAnsi="Cambria" w:cs="Cambria"/>
          <w:sz w:val="24"/>
          <w:vertAlign w:val="superscript"/>
        </w:rPr>
        <w:t xml:space="preserve">2 </w:t>
      </w:r>
      <w:r>
        <w:rPr>
          <w:rFonts w:ascii="DFKai-SB" w:eastAsia="DFKai-SB" w:hAnsi="DFKai-SB" w:cs="DFKai-SB"/>
          <w:sz w:val="24"/>
        </w:rPr>
        <w:t xml:space="preserve">的橘色螢光片上，放上一個微小的銅網，銅網的正方形網格尺寸約為 </w:t>
      </w:r>
      <w:r>
        <w:rPr>
          <w:rFonts w:ascii="Cambria" w:eastAsia="Cambria" w:hAnsi="Cambria" w:cs="Cambria"/>
          <w:sz w:val="24"/>
        </w:rPr>
        <w:t>127</w:t>
      </w:r>
      <w:r>
        <w:rPr>
          <w:rFonts w:ascii="Cambria" w:eastAsia="Cambria" w:hAnsi="Cambria" w:cs="Cambria"/>
          <w:i/>
          <w:sz w:val="24"/>
        </w:rPr>
        <w:t>µm</w:t>
      </w:r>
      <w:r>
        <w:rPr>
          <w:rFonts w:ascii="DFKai-SB" w:eastAsia="DFKai-SB" w:hAnsi="DFKai-SB" w:cs="DFKai-SB"/>
          <w:sz w:val="24"/>
        </w:rPr>
        <w:t>。</w:t>
      </w:r>
    </w:p>
    <w:p w14:paraId="63768A0D" w14:textId="77777777" w:rsidR="00541743" w:rsidRDefault="006A0871">
      <w:pPr>
        <w:pStyle w:val="Heading4"/>
        <w:ind w:left="-5"/>
      </w:pPr>
      <w:r>
        <w:t xml:space="preserve">4.11.1 </w:t>
      </w:r>
      <w:r>
        <w:rPr>
          <w:rFonts w:ascii="Microsoft JhengHei" w:eastAsia="Microsoft JhengHei" w:hAnsi="Microsoft JhengHei" w:cs="Microsoft JhengHei"/>
        </w:rPr>
        <w:t>螢光光譜</w:t>
      </w:r>
    </w:p>
    <w:p w14:paraId="559B0D82" w14:textId="77777777" w:rsidR="00541743" w:rsidRDefault="006A0871">
      <w:pPr>
        <w:spacing w:after="5" w:line="325" w:lineRule="auto"/>
        <w:ind w:left="-5" w:right="396" w:hanging="10"/>
        <w:jc w:val="both"/>
      </w:pPr>
      <w:r>
        <w:rPr>
          <w:rFonts w:ascii="DFKai-SB" w:eastAsia="DFKai-SB" w:hAnsi="DFKai-SB" w:cs="DFKai-SB"/>
          <w:sz w:val="24"/>
        </w:rPr>
        <w:t xml:space="preserve">所謂螢光觀測，是以 </w:t>
      </w:r>
      <w:r>
        <w:rPr>
          <w:rFonts w:ascii="Sabon" w:eastAsia="Sabon" w:hAnsi="Sabon" w:cs="Sabon"/>
          <w:sz w:val="24"/>
        </w:rPr>
        <w:t xml:space="preserve">405nm </w:t>
      </w:r>
      <w:r>
        <w:rPr>
          <w:rFonts w:ascii="DFKai-SB" w:eastAsia="DFKai-SB" w:hAnsi="DFKai-SB" w:cs="DFKai-SB"/>
          <w:sz w:val="24"/>
        </w:rPr>
        <w:t xml:space="preserve">雷射平行光照明樣品，激發橘色螢光片僅在 </w:t>
      </w:r>
      <w:r>
        <w:rPr>
          <w:rFonts w:ascii="Sabon" w:eastAsia="Sabon" w:hAnsi="Sabon" w:cs="Sabon"/>
          <w:sz w:val="24"/>
        </w:rPr>
        <w:t xml:space="preserve">600nm </w:t>
      </w:r>
      <w:r>
        <w:rPr>
          <w:rFonts w:ascii="DFKai-SB" w:eastAsia="DFKai-SB" w:hAnsi="DFKai-SB" w:cs="DFKai-SB"/>
          <w:sz w:val="24"/>
        </w:rPr>
        <w:t xml:space="preserve">左右才有的螢光，並在系統的成像鏡前將反射的 </w:t>
      </w:r>
      <w:r>
        <w:rPr>
          <w:rFonts w:ascii="Sabon" w:eastAsia="Sabon" w:hAnsi="Sabon" w:cs="Sabon"/>
          <w:sz w:val="24"/>
        </w:rPr>
        <w:t xml:space="preserve">405nm </w:t>
      </w:r>
      <w:r>
        <w:rPr>
          <w:rFonts w:ascii="DFKai-SB" w:eastAsia="DFKai-SB" w:hAnsi="DFKai-SB" w:cs="DFKai-SB"/>
          <w:sz w:val="24"/>
        </w:rPr>
        <w:t xml:space="preserve">雷射光濾除，因此最終觀測到的影像，在網格下的螢光片露出處，應觀測到集中於 </w:t>
      </w:r>
      <w:r>
        <w:rPr>
          <w:rFonts w:ascii="Sabon" w:eastAsia="Sabon" w:hAnsi="Sabon" w:cs="Sabon"/>
          <w:sz w:val="24"/>
        </w:rPr>
        <w:t xml:space="preserve">600nm </w:t>
      </w:r>
      <w:r>
        <w:rPr>
          <w:rFonts w:ascii="DFKai-SB" w:eastAsia="DFKai-SB" w:hAnsi="DFKai-SB" w:cs="DFKai-SB"/>
          <w:sz w:val="24"/>
        </w:rPr>
        <w:t xml:space="preserve">左右的光譜，而在銅網格本身上，則因為銅網所反射的 </w:t>
      </w:r>
      <w:r>
        <w:rPr>
          <w:rFonts w:ascii="Sabon" w:eastAsia="Sabon" w:hAnsi="Sabon" w:cs="Sabon"/>
          <w:sz w:val="24"/>
        </w:rPr>
        <w:t xml:space="preserve">405nm </w:t>
      </w:r>
      <w:r>
        <w:rPr>
          <w:rFonts w:ascii="DFKai-SB" w:eastAsia="DFKai-SB" w:hAnsi="DFKai-SB" w:cs="DFKai-SB"/>
          <w:sz w:val="24"/>
        </w:rPr>
        <w:t>雷射皆已被濾除，理應不會觀測到明顯的光譜特徵。</w:t>
      </w:r>
    </w:p>
    <w:p w14:paraId="38620693" w14:textId="77777777" w:rsidR="00541743" w:rsidRDefault="006A0871">
      <w:pPr>
        <w:spacing w:after="4" w:line="312" w:lineRule="auto"/>
        <w:ind w:left="-15" w:right="172" w:firstLine="359"/>
      </w:pPr>
      <w:r>
        <w:rPr>
          <w:rFonts w:ascii="DFKai-SB" w:eastAsia="DFKai-SB" w:hAnsi="DFKai-SB" w:cs="DFKai-SB"/>
          <w:sz w:val="24"/>
        </w:rPr>
        <w:t>在圖</w:t>
      </w:r>
      <w:r>
        <w:rPr>
          <w:rFonts w:ascii="Sabon" w:eastAsia="Sabon" w:hAnsi="Sabon" w:cs="Sabon"/>
          <w:sz w:val="24"/>
        </w:rPr>
        <w:t>22</w:t>
      </w:r>
      <w:r>
        <w:rPr>
          <w:rFonts w:ascii="DFKai-SB" w:eastAsia="DFKai-SB" w:hAnsi="DFKai-SB" w:cs="DFKai-SB"/>
          <w:sz w:val="24"/>
        </w:rPr>
        <w:t xml:space="preserve">中，右側螢幕上所點擊到的位置，如螢幕上垂直紅色虛線上的紅點所示，該處為上層的銅網網格本身，右下方的光譜顯示幕上呈現的是紅點處的光譜，確實不會看見集中於 </w:t>
      </w:r>
      <w:r>
        <w:rPr>
          <w:rFonts w:ascii="Sabon" w:eastAsia="Sabon" w:hAnsi="Sabon" w:cs="Sabon"/>
          <w:sz w:val="24"/>
        </w:rPr>
        <w:t xml:space="preserve">600nm </w:t>
      </w:r>
      <w:r>
        <w:rPr>
          <w:rFonts w:ascii="DFKai-SB" w:eastAsia="DFKai-SB" w:hAnsi="DFKai-SB" w:cs="DFKai-SB"/>
          <w:sz w:val="24"/>
        </w:rPr>
        <w:t>的光譜。至於該螢幕上的紅色虛線處，與其上的紅點相同，都是隨著滑鼠點擊的位置移動，紅點是點擊位置，虛線則是紅點所在的掃描線，而該掃描線上的線掃描影像，則呈現在左側螢幕上。左側螢幕上，亦有一條紅色虛線，也是隨著滑鼠在左側螢幕的點擊位置移動，虛線上的每一個像素，就是對應到左下方光譜螢幕的橫軸座標，而左下方光譜螢幕的縱軸，就是</w:t>
      </w:r>
    </w:p>
    <w:p w14:paraId="23A300C8" w14:textId="77777777" w:rsidR="00541743" w:rsidRDefault="006A0871">
      <w:pPr>
        <w:spacing w:after="276"/>
      </w:pPr>
      <w:r>
        <w:rPr>
          <w:noProof/>
          <w:lang w:val="en-MY" w:eastAsia="zh-CN"/>
        </w:rPr>
        <w:lastRenderedPageBreak/>
        <w:drawing>
          <wp:inline distT="0" distB="0" distL="0" distR="0" wp14:anchorId="2CF50535" wp14:editId="4ED59E0A">
            <wp:extent cx="5400013" cy="3771502"/>
            <wp:effectExtent l="0" t="0" r="0" b="0"/>
            <wp:docPr id="2672" name="Picture 2672"/>
            <wp:cNvGraphicFramePr/>
            <a:graphic xmlns:a="http://schemas.openxmlformats.org/drawingml/2006/main">
              <a:graphicData uri="http://schemas.openxmlformats.org/drawingml/2006/picture">
                <pic:pic xmlns:pic="http://schemas.openxmlformats.org/drawingml/2006/picture">
                  <pic:nvPicPr>
                    <pic:cNvPr id="2672" name="Picture 2672"/>
                    <pic:cNvPicPr/>
                  </pic:nvPicPr>
                  <pic:blipFill>
                    <a:blip r:embed="rId48" cstate="print">
                      <a:extLst>
                        <a:ext uri="{28A0092B-C50C-407E-A947-70E740481C1C}">
                          <a14:useLocalDpi xmlns:a14="http://schemas.microsoft.com/office/drawing/2010/main"/>
                        </a:ext>
                      </a:extLst>
                    </a:blip>
                    <a:stretch>
                      <a:fillRect/>
                    </a:stretch>
                  </pic:blipFill>
                  <pic:spPr>
                    <a:xfrm>
                      <a:off x="0" y="0"/>
                      <a:ext cx="5400013" cy="3771502"/>
                    </a:xfrm>
                    <a:prstGeom prst="rect">
                      <a:avLst/>
                    </a:prstGeom>
                  </pic:spPr>
                </pic:pic>
              </a:graphicData>
            </a:graphic>
          </wp:inline>
        </w:drawing>
      </w:r>
    </w:p>
    <w:p w14:paraId="3F61C828" w14:textId="77777777" w:rsidR="00541743" w:rsidRDefault="006A0871">
      <w:pPr>
        <w:pStyle w:val="Heading4"/>
        <w:spacing w:after="423" w:line="265" w:lineRule="auto"/>
        <w:ind w:right="410"/>
        <w:jc w:val="center"/>
      </w:pPr>
      <w:r>
        <w:rPr>
          <w:rFonts w:ascii="DFKai-SB" w:eastAsia="DFKai-SB" w:hAnsi="DFKai-SB" w:cs="DFKai-SB"/>
          <w:b w:val="0"/>
        </w:rPr>
        <w:t xml:space="preserve">圖 </w:t>
      </w:r>
      <w:r>
        <w:rPr>
          <w:b w:val="0"/>
        </w:rPr>
        <w:t xml:space="preserve">22: </w:t>
      </w:r>
      <w:r>
        <w:rPr>
          <w:rFonts w:ascii="DFKai-SB" w:eastAsia="DFKai-SB" w:hAnsi="DFKai-SB" w:cs="DFKai-SB"/>
          <w:b w:val="0"/>
        </w:rPr>
        <w:t>雷射螢光光譜的觀測</w:t>
      </w:r>
    </w:p>
    <w:p w14:paraId="254875A8" w14:textId="7AAD8F39" w:rsidR="00541743" w:rsidRDefault="006A0871">
      <w:pPr>
        <w:spacing w:after="5" w:line="325" w:lineRule="auto"/>
        <w:ind w:left="-5" w:right="396" w:hanging="10"/>
        <w:jc w:val="both"/>
      </w:pPr>
      <w:r>
        <w:rPr>
          <w:rFonts w:ascii="DFKai-SB" w:eastAsia="DFKai-SB" w:hAnsi="DFKai-SB" w:cs="DFKai-SB"/>
          <w:sz w:val="24"/>
        </w:rPr>
        <w:t>每個像素的強度</w:t>
      </w:r>
      <w:ins w:id="239" w:author="MH" w:date="2022-03-29T05:31:00Z">
        <w:r w:rsidR="00CF4187">
          <w:rPr>
            <w:rFonts w:ascii="DFKai-SB" w:eastAsia="DFKai-SB" w:hAnsi="DFKai-SB" w:cs="DFKai-SB"/>
            <w:sz w:val="24"/>
          </w:rPr>
          <w:t>。</w:t>
        </w:r>
      </w:ins>
      <w:del w:id="240" w:author="MH" w:date="2022-03-29T05:31:00Z">
        <w:r w:rsidDel="00CF4187">
          <w:rPr>
            <w:rFonts w:ascii="DFKai-SB" w:eastAsia="DFKai-SB" w:hAnsi="DFKai-SB" w:cs="DFKai-SB"/>
            <w:sz w:val="24"/>
          </w:rPr>
          <w:delText>，</w:delText>
        </w:r>
      </w:del>
      <w:r>
        <w:rPr>
          <w:rFonts w:ascii="DFKai-SB" w:eastAsia="DFKai-SB" w:hAnsi="DFKai-SB" w:cs="DFKai-SB"/>
          <w:sz w:val="24"/>
        </w:rPr>
        <w:t xml:space="preserve">換句話說，該光譜螢幕即是呈現出左側大螢幕上紅線所在之處 </w:t>
      </w:r>
      <w:r>
        <w:rPr>
          <w:rFonts w:ascii="Sabon" w:eastAsia="Sabon" w:hAnsi="Sabon" w:cs="Sabon"/>
          <w:sz w:val="24"/>
        </w:rPr>
        <w:t xml:space="preserve">(y=0.55) </w:t>
      </w:r>
      <w:r>
        <w:rPr>
          <w:rFonts w:ascii="DFKai-SB" w:eastAsia="DFKai-SB" w:hAnsi="DFKai-SB" w:cs="DFKai-SB"/>
          <w:sz w:val="24"/>
        </w:rPr>
        <w:t xml:space="preserve">的光譜。該位置是露出的下層螢光片，因此左下光譜螢幕所呈現出的是一個集中在 </w:t>
      </w:r>
      <w:r>
        <w:rPr>
          <w:rFonts w:ascii="Sabon" w:eastAsia="Sabon" w:hAnsi="Sabon" w:cs="Sabon"/>
          <w:sz w:val="24"/>
        </w:rPr>
        <w:t xml:space="preserve">600nm </w:t>
      </w:r>
      <w:r>
        <w:rPr>
          <w:rFonts w:ascii="DFKai-SB" w:eastAsia="DFKai-SB" w:hAnsi="DFKai-SB" w:cs="DFKai-SB"/>
          <w:sz w:val="24"/>
        </w:rPr>
        <w:t>處的光譜。</w:t>
      </w:r>
    </w:p>
    <w:p w14:paraId="67D680AD" w14:textId="77777777" w:rsidR="00541743" w:rsidRDefault="006A0871">
      <w:pPr>
        <w:spacing w:after="25" w:line="312" w:lineRule="auto"/>
        <w:ind w:left="-15" w:right="172" w:firstLine="359"/>
      </w:pPr>
      <w:r>
        <w:rPr>
          <w:rFonts w:ascii="DFKai-SB" w:eastAsia="DFKai-SB" w:hAnsi="DFKai-SB" w:cs="DFKai-SB"/>
          <w:sz w:val="24"/>
        </w:rPr>
        <w:t xml:space="preserve">在左側的大螢幕上的線光譜影像中，也可以看見，所有亮帶都集中在 </w:t>
      </w:r>
      <w:r>
        <w:rPr>
          <w:rFonts w:ascii="Sabon" w:eastAsia="Sabon" w:hAnsi="Sabon" w:cs="Sabon"/>
          <w:sz w:val="24"/>
        </w:rPr>
        <w:t xml:space="preserve">600nm </w:t>
      </w:r>
      <w:r>
        <w:rPr>
          <w:rFonts w:ascii="DFKai-SB" w:eastAsia="DFKai-SB" w:hAnsi="DFKai-SB" w:cs="DFKai-SB"/>
          <w:sz w:val="24"/>
        </w:rPr>
        <w:t>附近，與螢光片受雷射激發後的螢光波長一致。</w:t>
      </w:r>
    </w:p>
    <w:p w14:paraId="2B13541A" w14:textId="77777777" w:rsidR="00541743" w:rsidRDefault="006A0871">
      <w:pPr>
        <w:spacing w:after="316" w:line="325" w:lineRule="auto"/>
        <w:ind w:left="-15" w:right="396" w:firstLine="359"/>
        <w:jc w:val="both"/>
      </w:pPr>
      <w:r>
        <w:rPr>
          <w:rFonts w:ascii="DFKai-SB" w:eastAsia="DFKai-SB" w:hAnsi="DFKai-SB" w:cs="DFKai-SB"/>
          <w:sz w:val="24"/>
        </w:rPr>
        <w:t xml:space="preserve">由於本系統所儲存的影像資料符合正規的 </w:t>
      </w:r>
      <w:r>
        <w:rPr>
          <w:rFonts w:ascii="Sabon" w:eastAsia="Sabon" w:hAnsi="Sabon" w:cs="Sabon"/>
          <w:sz w:val="24"/>
        </w:rPr>
        <w:t xml:space="preserve">TIFF </w:t>
      </w:r>
      <w:r>
        <w:rPr>
          <w:rFonts w:ascii="DFKai-SB" w:eastAsia="DFKai-SB" w:hAnsi="DFKai-SB" w:cs="DFKai-SB"/>
          <w:sz w:val="24"/>
        </w:rPr>
        <w:t xml:space="preserve">格式，訪間所有能夠讀取多層 </w:t>
      </w:r>
      <w:r>
        <w:rPr>
          <w:rFonts w:ascii="Sabon" w:eastAsia="Sabon" w:hAnsi="Sabon" w:cs="Sabon"/>
          <w:sz w:val="24"/>
        </w:rPr>
        <w:t xml:space="preserve">TIFF </w:t>
      </w:r>
      <w:r>
        <w:rPr>
          <w:rFonts w:ascii="DFKai-SB" w:eastAsia="DFKai-SB" w:hAnsi="DFKai-SB" w:cs="DFKai-SB"/>
          <w:sz w:val="24"/>
        </w:rPr>
        <w:t xml:space="preserve">格式的影像瀏覽器，接能夠讀取本系統所擷取的影像。我們以免費、開源且普遍的 </w:t>
      </w:r>
      <w:proofErr w:type="spellStart"/>
      <w:r>
        <w:rPr>
          <w:rFonts w:ascii="Sabon" w:eastAsia="Sabon" w:hAnsi="Sabon" w:cs="Sabon"/>
          <w:sz w:val="24"/>
        </w:rPr>
        <w:t>ImageJ</w:t>
      </w:r>
      <w:proofErr w:type="spellEnd"/>
      <w:r>
        <w:rPr>
          <w:rFonts w:ascii="Sabon" w:eastAsia="Sabon" w:hAnsi="Sabon" w:cs="Sabon"/>
          <w:sz w:val="24"/>
        </w:rPr>
        <w:t xml:space="preserve"> </w:t>
      </w:r>
      <w:r>
        <w:rPr>
          <w:rFonts w:ascii="DFKai-SB" w:eastAsia="DFKai-SB" w:hAnsi="DFKai-SB" w:cs="DFKai-SB"/>
          <w:sz w:val="24"/>
        </w:rPr>
        <w:t xml:space="preserve">軟體，開啟一張同樣以雷射照明觀測本螢光片 </w:t>
      </w:r>
      <w:r>
        <w:rPr>
          <w:rFonts w:ascii="Sabon" w:eastAsia="Sabon" w:hAnsi="Sabon" w:cs="Sabon"/>
          <w:sz w:val="24"/>
        </w:rPr>
        <w:t xml:space="preserve">+ </w:t>
      </w:r>
      <w:r>
        <w:rPr>
          <w:rFonts w:ascii="DFKai-SB" w:eastAsia="DFKai-SB" w:hAnsi="DFKai-SB" w:cs="DFKai-SB"/>
          <w:sz w:val="24"/>
        </w:rPr>
        <w:t xml:space="preserve">銅網樣品的影像，輕易的就可以對該影像進行各項處哩，包括沿波長軸的影像平均、影像比例的校正，並將多層的影像轉存為更易於在不同軟體、裝置或書面進行呈現的單張 </w:t>
      </w:r>
      <w:r>
        <w:rPr>
          <w:rFonts w:ascii="Sabon" w:eastAsia="Sabon" w:hAnsi="Sabon" w:cs="Sabon"/>
          <w:sz w:val="24"/>
        </w:rPr>
        <w:t xml:space="preserve">JPEG </w:t>
      </w:r>
      <w:r>
        <w:rPr>
          <w:rFonts w:ascii="DFKai-SB" w:eastAsia="DFKai-SB" w:hAnsi="DFKai-SB" w:cs="DFKai-SB"/>
          <w:sz w:val="24"/>
        </w:rPr>
        <w:t>檔。如圖</w:t>
      </w:r>
      <w:r>
        <w:rPr>
          <w:rFonts w:ascii="Sabon" w:eastAsia="Sabon" w:hAnsi="Sabon" w:cs="Sabon"/>
          <w:sz w:val="24"/>
        </w:rPr>
        <w:t>23</w:t>
      </w:r>
      <w:r>
        <w:rPr>
          <w:rFonts w:ascii="DFKai-SB" w:eastAsia="DFKai-SB" w:hAnsi="DFKai-SB" w:cs="DFKai-SB"/>
          <w:sz w:val="24"/>
        </w:rPr>
        <w:t>、</w:t>
      </w:r>
      <w:r>
        <w:rPr>
          <w:rFonts w:ascii="Sabon" w:eastAsia="Sabon" w:hAnsi="Sabon" w:cs="Sabon"/>
          <w:sz w:val="24"/>
        </w:rPr>
        <w:t>24</w:t>
      </w:r>
      <w:r>
        <w:rPr>
          <w:rFonts w:ascii="DFKai-SB" w:eastAsia="DFKai-SB" w:hAnsi="DFKai-SB" w:cs="DFKai-SB"/>
          <w:sz w:val="24"/>
        </w:rPr>
        <w:t>、</w:t>
      </w:r>
      <w:r>
        <w:rPr>
          <w:rFonts w:ascii="Sabon" w:eastAsia="Sabon" w:hAnsi="Sabon" w:cs="Sabon"/>
          <w:sz w:val="24"/>
        </w:rPr>
        <w:t xml:space="preserve">25 </w:t>
      </w:r>
      <w:r>
        <w:rPr>
          <w:rFonts w:ascii="DFKai-SB" w:eastAsia="DFKai-SB" w:hAnsi="DFKai-SB" w:cs="DFKai-SB"/>
          <w:sz w:val="24"/>
        </w:rPr>
        <w:t>所示，展現出本系統掃描檔案的使用彈性與廣泛的相容性。</w:t>
      </w:r>
    </w:p>
    <w:p w14:paraId="1F8E2876" w14:textId="77777777" w:rsidR="00541743" w:rsidRDefault="006A0871">
      <w:pPr>
        <w:pStyle w:val="Heading5"/>
        <w:ind w:left="-5"/>
      </w:pPr>
      <w:r>
        <w:t xml:space="preserve">4.11.2 </w:t>
      </w:r>
      <w:r>
        <w:rPr>
          <w:rFonts w:ascii="Microsoft JhengHei" w:eastAsia="Microsoft JhengHei" w:hAnsi="Microsoft JhengHei" w:cs="Microsoft JhengHei"/>
        </w:rPr>
        <w:t>反射光譜</w:t>
      </w:r>
    </w:p>
    <w:p w14:paraId="2BB3077E" w14:textId="77777777" w:rsidR="00541743" w:rsidRDefault="006A0871">
      <w:pPr>
        <w:spacing w:after="5" w:line="325" w:lineRule="auto"/>
        <w:ind w:left="-5" w:right="396" w:hanging="10"/>
        <w:jc w:val="both"/>
      </w:pPr>
      <w:r>
        <w:rPr>
          <w:rFonts w:ascii="DFKai-SB" w:eastAsia="DFKai-SB" w:hAnsi="DFKai-SB" w:cs="DFKai-SB"/>
          <w:sz w:val="24"/>
        </w:rPr>
        <w:t xml:space="preserve">同樣的螢光片 </w:t>
      </w:r>
      <w:r>
        <w:rPr>
          <w:rFonts w:ascii="Sabon" w:eastAsia="Sabon" w:hAnsi="Sabon" w:cs="Sabon"/>
          <w:sz w:val="24"/>
        </w:rPr>
        <w:t xml:space="preserve">+ </w:t>
      </w:r>
      <w:r>
        <w:rPr>
          <w:rFonts w:ascii="DFKai-SB" w:eastAsia="DFKai-SB" w:hAnsi="DFKai-SB" w:cs="DFKai-SB"/>
          <w:sz w:val="24"/>
        </w:rPr>
        <w:t xml:space="preserve">銅網樣品，在高頻寬的白光照射下，銅網網格處應會完整反射光源的光譜，而螢光片露出處則會較集中反射在 </w:t>
      </w:r>
      <w:r>
        <w:rPr>
          <w:rFonts w:ascii="Sabon" w:eastAsia="Sabon" w:hAnsi="Sabon" w:cs="Sabon"/>
          <w:sz w:val="24"/>
        </w:rPr>
        <w:t xml:space="preserve">600nm </w:t>
      </w:r>
      <w:r>
        <w:rPr>
          <w:rFonts w:ascii="DFKai-SB" w:eastAsia="DFKai-SB" w:hAnsi="DFKai-SB" w:cs="DFKai-SB"/>
          <w:sz w:val="24"/>
        </w:rPr>
        <w:t>處。不過由於白光照明的</w:t>
      </w:r>
      <w:r>
        <w:rPr>
          <w:rFonts w:ascii="DFKai-SB" w:eastAsia="DFKai-SB" w:hAnsi="DFKai-SB" w:cs="DFKai-SB"/>
          <w:sz w:val="24"/>
        </w:rPr>
        <w:lastRenderedPageBreak/>
        <w:t>強度極強，原始的反射光譜較難判別出其差異，但本系統具有背景光譜與參考光譜的校準功能，能夠計算出樣品在每個位置與波長的反射率，更精確呈現出樣品的</w:t>
      </w:r>
    </w:p>
    <w:p w14:paraId="0E333156" w14:textId="77777777" w:rsidR="00541743" w:rsidRDefault="006A0871">
      <w:pPr>
        <w:spacing w:after="272"/>
        <w:ind w:left="425"/>
      </w:pPr>
      <w:r>
        <w:rPr>
          <w:noProof/>
          <w:lang w:val="en-MY" w:eastAsia="zh-CN"/>
        </w:rPr>
        <w:drawing>
          <wp:inline distT="0" distB="0" distL="0" distR="0" wp14:anchorId="741CD306" wp14:editId="10D894E1">
            <wp:extent cx="4859979" cy="1579879"/>
            <wp:effectExtent l="0" t="0" r="0" b="0"/>
            <wp:docPr id="2729" name="Picture 2729"/>
            <wp:cNvGraphicFramePr/>
            <a:graphic xmlns:a="http://schemas.openxmlformats.org/drawingml/2006/main">
              <a:graphicData uri="http://schemas.openxmlformats.org/drawingml/2006/picture">
                <pic:pic xmlns:pic="http://schemas.openxmlformats.org/drawingml/2006/picture">
                  <pic:nvPicPr>
                    <pic:cNvPr id="2729" name="Picture 2729"/>
                    <pic:cNvPicPr/>
                  </pic:nvPicPr>
                  <pic:blipFill>
                    <a:blip r:embed="rId49" cstate="print">
                      <a:extLst>
                        <a:ext uri="{28A0092B-C50C-407E-A947-70E740481C1C}">
                          <a14:useLocalDpi xmlns:a14="http://schemas.microsoft.com/office/drawing/2010/main"/>
                        </a:ext>
                      </a:extLst>
                    </a:blip>
                    <a:stretch>
                      <a:fillRect/>
                    </a:stretch>
                  </pic:blipFill>
                  <pic:spPr>
                    <a:xfrm>
                      <a:off x="0" y="0"/>
                      <a:ext cx="4859979" cy="1579879"/>
                    </a:xfrm>
                    <a:prstGeom prst="rect">
                      <a:avLst/>
                    </a:prstGeom>
                  </pic:spPr>
                </pic:pic>
              </a:graphicData>
            </a:graphic>
          </wp:inline>
        </w:drawing>
      </w:r>
    </w:p>
    <w:p w14:paraId="5CF86B6F" w14:textId="77777777" w:rsidR="00541743" w:rsidRDefault="006A0871">
      <w:pPr>
        <w:spacing w:after="1115" w:line="312" w:lineRule="auto"/>
        <w:ind w:left="-5" w:right="172" w:hanging="10"/>
      </w:pPr>
      <w:r>
        <w:rPr>
          <w:rFonts w:ascii="DFKai-SB" w:eastAsia="DFKai-SB" w:hAnsi="DFKai-SB" w:cs="DFKai-SB"/>
          <w:sz w:val="24"/>
        </w:rPr>
        <w:t xml:space="preserve">圖 </w:t>
      </w:r>
      <w:r>
        <w:rPr>
          <w:rFonts w:ascii="Sabon" w:eastAsia="Sabon" w:hAnsi="Sabon" w:cs="Sabon"/>
          <w:sz w:val="24"/>
        </w:rPr>
        <w:t xml:space="preserve">23: </w:t>
      </w:r>
      <w:r>
        <w:rPr>
          <w:rFonts w:ascii="DFKai-SB" w:eastAsia="DFKai-SB" w:hAnsi="DFKai-SB" w:cs="DFKai-SB"/>
          <w:sz w:val="24"/>
        </w:rPr>
        <w:t xml:space="preserve">以 </w:t>
      </w:r>
      <w:proofErr w:type="spellStart"/>
      <w:r>
        <w:rPr>
          <w:rFonts w:ascii="Sabon" w:eastAsia="Sabon" w:hAnsi="Sabon" w:cs="Sabon"/>
          <w:sz w:val="24"/>
        </w:rPr>
        <w:t>ImageJ</w:t>
      </w:r>
      <w:proofErr w:type="spellEnd"/>
      <w:r>
        <w:rPr>
          <w:rFonts w:ascii="Sabon" w:eastAsia="Sabon" w:hAnsi="Sabon" w:cs="Sabon"/>
          <w:sz w:val="24"/>
        </w:rPr>
        <w:t xml:space="preserve"> </w:t>
      </w:r>
      <w:r>
        <w:rPr>
          <w:rFonts w:ascii="DFKai-SB" w:eastAsia="DFKai-SB" w:hAnsi="DFKai-SB" w:cs="DFKai-SB"/>
          <w:sz w:val="24"/>
        </w:rPr>
        <w:t xml:space="preserve">平均過後的螢光高光譜影像，以 </w:t>
      </w:r>
      <w:r>
        <w:rPr>
          <w:rFonts w:ascii="Sabon" w:eastAsia="Sabon" w:hAnsi="Sabon" w:cs="Sabon"/>
          <w:sz w:val="24"/>
        </w:rPr>
        <w:t xml:space="preserve">405nm </w:t>
      </w:r>
      <w:r>
        <w:rPr>
          <w:rFonts w:ascii="DFKai-SB" w:eastAsia="DFKai-SB" w:hAnsi="DFKai-SB" w:cs="DFKai-SB"/>
          <w:sz w:val="24"/>
        </w:rPr>
        <w:t xml:space="preserve">雷射激發。本照片的比例經過調整，以符合樣品實物。實際大小約為 </w:t>
      </w:r>
      <w:r>
        <w:rPr>
          <w:rFonts w:ascii="Sabon" w:eastAsia="Sabon" w:hAnsi="Sabon" w:cs="Sabon"/>
          <w:sz w:val="24"/>
        </w:rPr>
        <w:t>1.2×3.5mm</w:t>
      </w:r>
      <w:r>
        <w:rPr>
          <w:rFonts w:ascii="DFKai-SB" w:eastAsia="DFKai-SB" w:hAnsi="DFKai-SB" w:cs="DFKai-SB"/>
          <w:sz w:val="24"/>
        </w:rPr>
        <w:t xml:space="preserve">，由 </w:t>
      </w:r>
      <w:r>
        <w:rPr>
          <w:rFonts w:ascii="Sabon" w:eastAsia="Sabon" w:hAnsi="Sabon" w:cs="Sabon"/>
          <w:sz w:val="24"/>
        </w:rPr>
        <w:t xml:space="preserve">350 </w:t>
      </w:r>
      <w:r>
        <w:rPr>
          <w:rFonts w:ascii="DFKai-SB" w:eastAsia="DFKai-SB" w:hAnsi="DFKai-SB" w:cs="DFKai-SB"/>
          <w:sz w:val="24"/>
        </w:rPr>
        <w:t>張單線光譜影像所接合而成</w:t>
      </w:r>
    </w:p>
    <w:p w14:paraId="413E6E32" w14:textId="77777777" w:rsidR="00541743" w:rsidRDefault="006A0871">
      <w:pPr>
        <w:spacing w:after="271"/>
        <w:ind w:left="425"/>
      </w:pPr>
      <w:r>
        <w:rPr>
          <w:noProof/>
          <w:lang w:val="en-MY" w:eastAsia="zh-CN"/>
        </w:rPr>
        <w:drawing>
          <wp:inline distT="0" distB="0" distL="0" distR="0" wp14:anchorId="5FD42D6A" wp14:editId="69DF25C1">
            <wp:extent cx="4859979" cy="1579879"/>
            <wp:effectExtent l="0" t="0" r="0" b="0"/>
            <wp:docPr id="2744" name="Picture 2744"/>
            <wp:cNvGraphicFramePr/>
            <a:graphic xmlns:a="http://schemas.openxmlformats.org/drawingml/2006/main">
              <a:graphicData uri="http://schemas.openxmlformats.org/drawingml/2006/picture">
                <pic:pic xmlns:pic="http://schemas.openxmlformats.org/drawingml/2006/picture">
                  <pic:nvPicPr>
                    <pic:cNvPr id="2744" name="Picture 2744"/>
                    <pic:cNvPicPr/>
                  </pic:nvPicPr>
                  <pic:blipFill>
                    <a:blip r:embed="rId50" cstate="print">
                      <a:extLst>
                        <a:ext uri="{28A0092B-C50C-407E-A947-70E740481C1C}">
                          <a14:useLocalDpi xmlns:a14="http://schemas.microsoft.com/office/drawing/2010/main"/>
                        </a:ext>
                      </a:extLst>
                    </a:blip>
                    <a:stretch>
                      <a:fillRect/>
                    </a:stretch>
                  </pic:blipFill>
                  <pic:spPr>
                    <a:xfrm>
                      <a:off x="0" y="0"/>
                      <a:ext cx="4859979" cy="1579879"/>
                    </a:xfrm>
                    <a:prstGeom prst="rect">
                      <a:avLst/>
                    </a:prstGeom>
                  </pic:spPr>
                </pic:pic>
              </a:graphicData>
            </a:graphic>
          </wp:inline>
        </w:drawing>
      </w:r>
    </w:p>
    <w:p w14:paraId="13164B15" w14:textId="77777777" w:rsidR="00541743" w:rsidRDefault="006A0871">
      <w:pPr>
        <w:spacing w:after="1179" w:line="265" w:lineRule="auto"/>
        <w:ind w:left="10" w:right="314" w:hanging="10"/>
        <w:jc w:val="center"/>
      </w:pPr>
      <w:r>
        <w:rPr>
          <w:rFonts w:ascii="DFKai-SB" w:eastAsia="DFKai-SB" w:hAnsi="DFKai-SB" w:cs="DFKai-SB"/>
          <w:sz w:val="24"/>
        </w:rPr>
        <w:t xml:space="preserve">圖 </w:t>
      </w:r>
      <w:r>
        <w:rPr>
          <w:rFonts w:ascii="Sabon" w:eastAsia="Sabon" w:hAnsi="Sabon" w:cs="Sabon"/>
          <w:sz w:val="24"/>
        </w:rPr>
        <w:t xml:space="preserve">24: </w:t>
      </w:r>
      <w:r>
        <w:rPr>
          <w:rFonts w:ascii="DFKai-SB" w:eastAsia="DFKai-SB" w:hAnsi="DFKai-SB" w:cs="DFKai-SB"/>
          <w:sz w:val="24"/>
        </w:rPr>
        <w:t xml:space="preserve">螢光的高光譜影像，以 </w:t>
      </w:r>
      <w:proofErr w:type="spellStart"/>
      <w:r>
        <w:rPr>
          <w:rFonts w:ascii="Sabon" w:eastAsia="Sabon" w:hAnsi="Sabon" w:cs="Sabon"/>
          <w:sz w:val="24"/>
        </w:rPr>
        <w:t>ImageJ</w:t>
      </w:r>
      <w:proofErr w:type="spellEnd"/>
      <w:r>
        <w:rPr>
          <w:rFonts w:ascii="Sabon" w:eastAsia="Sabon" w:hAnsi="Sabon" w:cs="Sabon"/>
          <w:sz w:val="24"/>
        </w:rPr>
        <w:t xml:space="preserve"> </w:t>
      </w:r>
      <w:r>
        <w:rPr>
          <w:rFonts w:ascii="DFKai-SB" w:eastAsia="DFKai-SB" w:hAnsi="DFKai-SB" w:cs="DFKai-SB"/>
          <w:sz w:val="24"/>
        </w:rPr>
        <w:t xml:space="preserve">僅擷取約在 </w:t>
      </w:r>
      <w:r>
        <w:rPr>
          <w:rFonts w:ascii="Sabon" w:eastAsia="Sabon" w:hAnsi="Sabon" w:cs="Sabon"/>
          <w:sz w:val="24"/>
        </w:rPr>
        <w:t xml:space="preserve">628nm </w:t>
      </w:r>
      <w:r>
        <w:rPr>
          <w:rFonts w:ascii="DFKai-SB" w:eastAsia="DFKai-SB" w:hAnsi="DFKai-SB" w:cs="DFKai-SB"/>
          <w:sz w:val="24"/>
        </w:rPr>
        <w:t>下的樣品影像。</w:t>
      </w:r>
    </w:p>
    <w:p w14:paraId="594B3314" w14:textId="77777777" w:rsidR="00541743" w:rsidRDefault="006A0871">
      <w:pPr>
        <w:spacing w:after="275"/>
        <w:ind w:left="425"/>
      </w:pPr>
      <w:r>
        <w:rPr>
          <w:noProof/>
          <w:lang w:val="en-MY" w:eastAsia="zh-CN"/>
        </w:rPr>
        <w:drawing>
          <wp:inline distT="0" distB="0" distL="0" distR="0" wp14:anchorId="30B84CAF" wp14:editId="29629ACF">
            <wp:extent cx="4859979" cy="1579879"/>
            <wp:effectExtent l="0" t="0" r="0" b="0"/>
            <wp:docPr id="2753" name="Picture 2753"/>
            <wp:cNvGraphicFramePr/>
            <a:graphic xmlns:a="http://schemas.openxmlformats.org/drawingml/2006/main">
              <a:graphicData uri="http://schemas.openxmlformats.org/drawingml/2006/picture">
                <pic:pic xmlns:pic="http://schemas.openxmlformats.org/drawingml/2006/picture">
                  <pic:nvPicPr>
                    <pic:cNvPr id="2753" name="Picture 2753"/>
                    <pic:cNvPicPr/>
                  </pic:nvPicPr>
                  <pic:blipFill>
                    <a:blip r:embed="rId51" cstate="print">
                      <a:extLst>
                        <a:ext uri="{28A0092B-C50C-407E-A947-70E740481C1C}">
                          <a14:useLocalDpi xmlns:a14="http://schemas.microsoft.com/office/drawing/2010/main"/>
                        </a:ext>
                      </a:extLst>
                    </a:blip>
                    <a:stretch>
                      <a:fillRect/>
                    </a:stretch>
                  </pic:blipFill>
                  <pic:spPr>
                    <a:xfrm>
                      <a:off x="0" y="0"/>
                      <a:ext cx="4859979" cy="1579879"/>
                    </a:xfrm>
                    <a:prstGeom prst="rect">
                      <a:avLst/>
                    </a:prstGeom>
                  </pic:spPr>
                </pic:pic>
              </a:graphicData>
            </a:graphic>
          </wp:inline>
        </w:drawing>
      </w:r>
    </w:p>
    <w:p w14:paraId="34F366ED" w14:textId="77777777" w:rsidR="00541743" w:rsidRDefault="006A0871">
      <w:pPr>
        <w:spacing w:after="4"/>
        <w:ind w:left="-5" w:right="172" w:hanging="10"/>
      </w:pPr>
      <w:r>
        <w:rPr>
          <w:rFonts w:ascii="DFKai-SB" w:eastAsia="DFKai-SB" w:hAnsi="DFKai-SB" w:cs="DFKai-SB"/>
          <w:sz w:val="24"/>
        </w:rPr>
        <w:t xml:space="preserve">圖 </w:t>
      </w:r>
      <w:r>
        <w:rPr>
          <w:rFonts w:ascii="Sabon" w:eastAsia="Sabon" w:hAnsi="Sabon" w:cs="Sabon"/>
          <w:sz w:val="24"/>
        </w:rPr>
        <w:t xml:space="preserve">25: </w:t>
      </w:r>
      <w:r>
        <w:rPr>
          <w:rFonts w:ascii="DFKai-SB" w:eastAsia="DFKai-SB" w:hAnsi="DFKai-SB" w:cs="DFKai-SB"/>
          <w:sz w:val="24"/>
        </w:rPr>
        <w:t xml:space="preserve">螢光的高光譜影像，僅擷取約在 </w:t>
      </w:r>
      <w:r>
        <w:rPr>
          <w:rFonts w:ascii="Sabon" w:eastAsia="Sabon" w:hAnsi="Sabon" w:cs="Sabon"/>
          <w:sz w:val="24"/>
        </w:rPr>
        <w:t xml:space="preserve">526nm </w:t>
      </w:r>
      <w:r>
        <w:rPr>
          <w:rFonts w:ascii="DFKai-SB" w:eastAsia="DFKai-SB" w:hAnsi="DFKai-SB" w:cs="DFKai-SB"/>
          <w:sz w:val="24"/>
        </w:rPr>
        <w:t>下的樣品影像，已經幾乎不可見。</w:t>
      </w:r>
    </w:p>
    <w:p w14:paraId="78C051B5" w14:textId="77777777" w:rsidR="00541743" w:rsidRDefault="006A0871">
      <w:pPr>
        <w:spacing w:after="275"/>
      </w:pPr>
      <w:r>
        <w:rPr>
          <w:noProof/>
          <w:lang w:val="en-MY" w:eastAsia="zh-CN"/>
        </w:rPr>
        <w:lastRenderedPageBreak/>
        <w:drawing>
          <wp:inline distT="0" distB="0" distL="0" distR="0" wp14:anchorId="46D9CABF" wp14:editId="2C43C92B">
            <wp:extent cx="5400013" cy="3743100"/>
            <wp:effectExtent l="0" t="0" r="0" b="0"/>
            <wp:docPr id="2771" name="Picture 2771"/>
            <wp:cNvGraphicFramePr/>
            <a:graphic xmlns:a="http://schemas.openxmlformats.org/drawingml/2006/main">
              <a:graphicData uri="http://schemas.openxmlformats.org/drawingml/2006/picture">
                <pic:pic xmlns:pic="http://schemas.openxmlformats.org/drawingml/2006/picture">
                  <pic:nvPicPr>
                    <pic:cNvPr id="2771" name="Picture 2771"/>
                    <pic:cNvPicPr/>
                  </pic:nvPicPr>
                  <pic:blipFill>
                    <a:blip r:embed="rId52" cstate="print">
                      <a:extLst>
                        <a:ext uri="{28A0092B-C50C-407E-A947-70E740481C1C}">
                          <a14:useLocalDpi xmlns:a14="http://schemas.microsoft.com/office/drawing/2010/main"/>
                        </a:ext>
                      </a:extLst>
                    </a:blip>
                    <a:stretch>
                      <a:fillRect/>
                    </a:stretch>
                  </pic:blipFill>
                  <pic:spPr>
                    <a:xfrm>
                      <a:off x="0" y="0"/>
                      <a:ext cx="5400013" cy="3743100"/>
                    </a:xfrm>
                    <a:prstGeom prst="rect">
                      <a:avLst/>
                    </a:prstGeom>
                  </pic:spPr>
                </pic:pic>
              </a:graphicData>
            </a:graphic>
          </wp:inline>
        </w:drawing>
      </w:r>
    </w:p>
    <w:p w14:paraId="050B9521" w14:textId="77777777" w:rsidR="00541743" w:rsidRDefault="006A0871">
      <w:pPr>
        <w:pStyle w:val="Heading4"/>
        <w:spacing w:after="423" w:line="265" w:lineRule="auto"/>
        <w:ind w:right="410"/>
        <w:jc w:val="center"/>
      </w:pPr>
      <w:r>
        <w:rPr>
          <w:rFonts w:ascii="DFKai-SB" w:eastAsia="DFKai-SB" w:hAnsi="DFKai-SB" w:cs="DFKai-SB"/>
          <w:b w:val="0"/>
        </w:rPr>
        <w:t xml:space="preserve">圖 </w:t>
      </w:r>
      <w:r>
        <w:rPr>
          <w:b w:val="0"/>
        </w:rPr>
        <w:t xml:space="preserve">26: </w:t>
      </w:r>
      <w:r>
        <w:rPr>
          <w:rFonts w:ascii="DFKai-SB" w:eastAsia="DFKai-SB" w:hAnsi="DFKai-SB" w:cs="DFKai-SB"/>
          <w:b w:val="0"/>
        </w:rPr>
        <w:t>反射光譜的觀測</w:t>
      </w:r>
    </w:p>
    <w:p w14:paraId="2864B695" w14:textId="77777777" w:rsidR="00541743" w:rsidRDefault="006A0871">
      <w:pPr>
        <w:spacing w:after="95"/>
        <w:ind w:left="-5" w:right="172" w:hanging="10"/>
      </w:pPr>
      <w:commentRangeStart w:id="241"/>
      <w:r>
        <w:rPr>
          <w:rFonts w:ascii="DFKai-SB" w:eastAsia="DFKai-SB" w:hAnsi="DFKai-SB" w:cs="DFKai-SB"/>
          <w:sz w:val="24"/>
        </w:rPr>
        <w:t>反射特徵。</w:t>
      </w:r>
      <w:commentRangeEnd w:id="241"/>
      <w:r w:rsidR="00CF4187">
        <w:rPr>
          <w:rStyle w:val="CommentReference"/>
        </w:rPr>
        <w:commentReference w:id="241"/>
      </w:r>
    </w:p>
    <w:p w14:paraId="3ABD3052" w14:textId="77777777" w:rsidR="00541743" w:rsidRDefault="006A0871">
      <w:pPr>
        <w:spacing w:after="5" w:line="325" w:lineRule="auto"/>
        <w:ind w:left="-15" w:right="307" w:firstLine="359"/>
        <w:jc w:val="both"/>
      </w:pPr>
      <w:r>
        <w:rPr>
          <w:rFonts w:ascii="DFKai-SB" w:eastAsia="DFKai-SB" w:hAnsi="DFKai-SB" w:cs="DFKai-SB"/>
          <w:sz w:val="24"/>
        </w:rPr>
        <w:t>圖</w:t>
      </w:r>
      <w:r>
        <w:rPr>
          <w:rFonts w:ascii="Sabon" w:eastAsia="Sabon" w:hAnsi="Sabon" w:cs="Sabon"/>
          <w:sz w:val="24"/>
        </w:rPr>
        <w:t>20</w:t>
      </w:r>
      <w:r>
        <w:rPr>
          <w:rFonts w:ascii="DFKai-SB" w:eastAsia="DFKai-SB" w:hAnsi="DFKai-SB" w:cs="DFKai-SB"/>
          <w:sz w:val="24"/>
        </w:rPr>
        <w:t xml:space="preserve">中，右下方的光譜螢幕呈現出右側大螢幕上紅點位置的反射率，由於觀測位置 </w:t>
      </w:r>
      <w:r>
        <w:rPr>
          <w:rFonts w:ascii="Sabon" w:eastAsia="Sabon" w:hAnsi="Sabon" w:cs="Sabon"/>
          <w:sz w:val="24"/>
        </w:rPr>
        <w:t>(</w:t>
      </w:r>
      <w:r>
        <w:rPr>
          <w:rFonts w:ascii="DFKai-SB" w:eastAsia="DFKai-SB" w:hAnsi="DFKai-SB" w:cs="DFKai-SB"/>
          <w:sz w:val="24"/>
        </w:rPr>
        <w:t>紅點</w:t>
      </w:r>
      <w:r>
        <w:rPr>
          <w:rFonts w:ascii="Sabon" w:eastAsia="Sabon" w:hAnsi="Sabon" w:cs="Sabon"/>
          <w:sz w:val="24"/>
        </w:rPr>
        <w:t xml:space="preserve">) </w:t>
      </w:r>
      <w:r>
        <w:rPr>
          <w:rFonts w:ascii="DFKai-SB" w:eastAsia="DFKai-SB" w:hAnsi="DFKai-SB" w:cs="DFKai-SB"/>
          <w:sz w:val="24"/>
        </w:rPr>
        <w:t xml:space="preserve">在螢光片露出處，可以看見其反射率在 </w:t>
      </w:r>
      <w:r>
        <w:rPr>
          <w:rFonts w:ascii="Sabon" w:eastAsia="Sabon" w:hAnsi="Sabon" w:cs="Sabon"/>
          <w:sz w:val="24"/>
        </w:rPr>
        <w:t xml:space="preserve">600nm </w:t>
      </w:r>
      <w:r>
        <w:rPr>
          <w:rFonts w:ascii="DFKai-SB" w:eastAsia="DFKai-SB" w:hAnsi="DFKai-SB" w:cs="DFKai-SB"/>
          <w:sz w:val="24"/>
        </w:rPr>
        <w:t xml:space="preserve">處有明顯的 </w:t>
      </w:r>
      <w:r>
        <w:rPr>
          <w:rFonts w:ascii="Sabon" w:eastAsia="Sabon" w:hAnsi="Sabon" w:cs="Sabon"/>
          <w:sz w:val="24"/>
        </w:rPr>
        <w:t>cutoff</w:t>
      </w:r>
      <w:r>
        <w:rPr>
          <w:rFonts w:ascii="DFKai-SB" w:eastAsia="DFKai-SB" w:hAnsi="DFKai-SB" w:cs="DFKai-SB"/>
          <w:sz w:val="24"/>
        </w:rPr>
        <w:t xml:space="preserve">，是合理的觀測結果。而左側大螢幕上的紅色虛線則在 </w:t>
      </w:r>
      <w:r>
        <w:rPr>
          <w:rFonts w:ascii="Sabon" w:eastAsia="Sabon" w:hAnsi="Sabon" w:cs="Sabon"/>
          <w:sz w:val="24"/>
        </w:rPr>
        <w:t xml:space="preserve">y=1.16 </w:t>
      </w:r>
      <w:r>
        <w:rPr>
          <w:rFonts w:ascii="DFKai-SB" w:eastAsia="DFKai-SB" w:hAnsi="DFKai-SB" w:cs="DFKai-SB"/>
          <w:sz w:val="24"/>
        </w:rPr>
        <w:t xml:space="preserve">處，是銅網本身所在之處，因此左下方的螢幕呈現出銅網的反射光譜，就不會呈現出明顯的特徵 </w:t>
      </w:r>
      <w:r>
        <w:rPr>
          <w:rFonts w:ascii="Sabon" w:eastAsia="Sabon" w:hAnsi="Sabon" w:cs="Sabon"/>
          <w:sz w:val="24"/>
          <w:vertAlign w:val="superscript"/>
        </w:rPr>
        <w:footnoteReference w:id="5"/>
      </w:r>
      <w:r>
        <w:rPr>
          <w:rFonts w:ascii="DFKai-SB" w:eastAsia="DFKai-SB" w:hAnsi="DFKai-SB" w:cs="DFKai-SB"/>
          <w:sz w:val="24"/>
        </w:rPr>
        <w:t xml:space="preserve">。值得說明的是，本處右側螢幕上有開啟 </w:t>
      </w:r>
      <w:r>
        <w:rPr>
          <w:rFonts w:ascii="Sabon" w:eastAsia="Sabon" w:hAnsi="Sabon" w:cs="Sabon"/>
          <w:sz w:val="24"/>
        </w:rPr>
        <w:t xml:space="preserve">real ratio </w:t>
      </w:r>
      <w:r>
        <w:rPr>
          <w:rFonts w:ascii="DFKai-SB" w:eastAsia="DFKai-SB" w:hAnsi="DFKai-SB" w:cs="DFKai-SB"/>
          <w:sz w:val="24"/>
        </w:rPr>
        <w:t>顯示模式，因此螢幕上的樣品影像已被調整為正確的實物比例，與圖</w:t>
      </w:r>
      <w:r>
        <w:rPr>
          <w:rFonts w:ascii="Sabon" w:eastAsia="Sabon" w:hAnsi="Sabon" w:cs="Sabon"/>
          <w:sz w:val="24"/>
        </w:rPr>
        <w:t>22</w:t>
      </w:r>
      <w:r>
        <w:rPr>
          <w:rFonts w:ascii="DFKai-SB" w:eastAsia="DFKai-SB" w:hAnsi="DFKai-SB" w:cs="DFKai-SB"/>
          <w:sz w:val="24"/>
        </w:rPr>
        <w:t>中影像強制填滿正方形螢幕有所不同。</w:t>
      </w:r>
    </w:p>
    <w:p w14:paraId="06F38A7E" w14:textId="77777777" w:rsidR="00541743" w:rsidRDefault="006A0871">
      <w:pPr>
        <w:spacing w:after="5" w:line="325" w:lineRule="auto"/>
        <w:ind w:left="-15" w:right="307" w:firstLine="359"/>
        <w:jc w:val="both"/>
      </w:pPr>
      <w:r>
        <w:rPr>
          <w:rFonts w:ascii="DFKai-SB" w:eastAsia="DFKai-SB" w:hAnsi="DFKai-SB" w:cs="DFKai-SB"/>
          <w:sz w:val="24"/>
        </w:rPr>
        <w:t>若反射光譜未經過背景光譜與參考光譜的校準，由於照明光源相當亮，其在整個可觀測的光譜範圍，都會有明顯的訊號。圖</w:t>
      </w:r>
      <w:r>
        <w:rPr>
          <w:rFonts w:ascii="Sabon" w:eastAsia="Sabon" w:hAnsi="Sabon" w:cs="Sabon"/>
          <w:sz w:val="24"/>
        </w:rPr>
        <w:t>27</w:t>
      </w:r>
      <w:r>
        <w:rPr>
          <w:rFonts w:ascii="DFKai-SB" w:eastAsia="DFKai-SB" w:hAnsi="DFKai-SB" w:cs="DFKai-SB"/>
          <w:sz w:val="24"/>
        </w:rPr>
        <w:t>、</w:t>
      </w:r>
      <w:r>
        <w:rPr>
          <w:rFonts w:ascii="Sabon" w:eastAsia="Sabon" w:hAnsi="Sabon" w:cs="Sabon"/>
          <w:sz w:val="24"/>
        </w:rPr>
        <w:t>28</w:t>
      </w:r>
      <w:r>
        <w:rPr>
          <w:rFonts w:ascii="DFKai-SB" w:eastAsia="DFKai-SB" w:hAnsi="DFKai-SB" w:cs="DFKai-SB"/>
          <w:sz w:val="24"/>
        </w:rPr>
        <w:t xml:space="preserve">同樣是以 </w:t>
      </w:r>
      <w:proofErr w:type="spellStart"/>
      <w:r>
        <w:rPr>
          <w:rFonts w:ascii="Sabon" w:eastAsia="Sabon" w:hAnsi="Sabon" w:cs="Sabon"/>
          <w:sz w:val="24"/>
        </w:rPr>
        <w:t>ImageJ</w:t>
      </w:r>
      <w:proofErr w:type="spellEnd"/>
      <w:r>
        <w:rPr>
          <w:rFonts w:ascii="Sabon" w:eastAsia="Sabon" w:hAnsi="Sabon" w:cs="Sabon"/>
          <w:sz w:val="24"/>
        </w:rPr>
        <w:t xml:space="preserve"> </w:t>
      </w:r>
      <w:r>
        <w:rPr>
          <w:rFonts w:ascii="DFKai-SB" w:eastAsia="DFKai-SB" w:hAnsi="DFKai-SB" w:cs="DFKai-SB"/>
          <w:sz w:val="24"/>
        </w:rPr>
        <w:t xml:space="preserve">調整並擷取的圖片，清楚呈現出觀測的原始影像 </w:t>
      </w:r>
      <w:r>
        <w:rPr>
          <w:rFonts w:ascii="Sabon" w:eastAsia="Sabon" w:hAnsi="Sabon" w:cs="Sabon"/>
          <w:sz w:val="24"/>
        </w:rPr>
        <w:t>(</w:t>
      </w:r>
      <w:r>
        <w:rPr>
          <w:rFonts w:ascii="DFKai-SB" w:eastAsia="DFKai-SB" w:hAnsi="DFKai-SB" w:cs="DFKai-SB"/>
          <w:sz w:val="24"/>
        </w:rPr>
        <w:t>未經反射</w:t>
      </w:r>
      <w:r>
        <w:rPr>
          <w:rFonts w:ascii="Sabon" w:eastAsia="Sabon" w:hAnsi="Sabon" w:cs="Sabon"/>
          <w:sz w:val="24"/>
        </w:rPr>
        <w:t>/</w:t>
      </w:r>
      <w:r>
        <w:rPr>
          <w:rFonts w:ascii="DFKai-SB" w:eastAsia="DFKai-SB" w:hAnsi="DFKai-SB" w:cs="DFKai-SB"/>
          <w:sz w:val="24"/>
        </w:rPr>
        <w:t>背景光譜校準</w:t>
      </w:r>
      <w:r>
        <w:rPr>
          <w:rFonts w:ascii="Sabon" w:eastAsia="Sabon" w:hAnsi="Sabon" w:cs="Sabon"/>
          <w:sz w:val="24"/>
        </w:rPr>
        <w:t>)</w:t>
      </w:r>
      <w:r>
        <w:rPr>
          <w:rFonts w:ascii="DFKai-SB" w:eastAsia="DFKai-SB" w:hAnsi="DFKai-SB" w:cs="DFKai-SB"/>
          <w:sz w:val="24"/>
        </w:rPr>
        <w:t xml:space="preserve">，在不同波長 </w:t>
      </w:r>
      <w:r>
        <w:rPr>
          <w:rFonts w:ascii="Sabon" w:eastAsia="Sabon" w:hAnsi="Sabon" w:cs="Sabon"/>
          <w:sz w:val="24"/>
        </w:rPr>
        <w:t>(</w:t>
      </w:r>
      <w:r>
        <w:rPr>
          <w:rFonts w:ascii="DFKai-SB" w:eastAsia="DFKai-SB" w:hAnsi="DFKai-SB" w:cs="DFKai-SB"/>
          <w:sz w:val="24"/>
        </w:rPr>
        <w:t xml:space="preserve">無論大於或小於 </w:t>
      </w:r>
      <w:r>
        <w:rPr>
          <w:rFonts w:ascii="Sabon" w:eastAsia="Sabon" w:hAnsi="Sabon" w:cs="Sabon"/>
          <w:sz w:val="24"/>
        </w:rPr>
        <w:t xml:space="preserve">600nm) </w:t>
      </w:r>
      <w:r>
        <w:rPr>
          <w:rFonts w:ascii="DFKai-SB" w:eastAsia="DFKai-SB" w:hAnsi="DFKai-SB" w:cs="DFKai-SB"/>
          <w:sz w:val="24"/>
        </w:rPr>
        <w:t xml:space="preserve">都有相當強的訊號，與螢光光譜僅集中在 </w:t>
      </w:r>
      <w:r>
        <w:rPr>
          <w:rFonts w:ascii="Sabon" w:eastAsia="Sabon" w:hAnsi="Sabon" w:cs="Sabon"/>
          <w:sz w:val="24"/>
        </w:rPr>
        <w:t xml:space="preserve">600nm </w:t>
      </w:r>
      <w:r>
        <w:rPr>
          <w:rFonts w:ascii="DFKai-SB" w:eastAsia="DFKai-SB" w:hAnsi="DFKai-SB" w:cs="DFKai-SB"/>
          <w:sz w:val="24"/>
        </w:rPr>
        <w:t>處，或是反射光譜經背景</w:t>
      </w:r>
      <w:r>
        <w:rPr>
          <w:rFonts w:ascii="Sabon" w:eastAsia="Sabon" w:hAnsi="Sabon" w:cs="Sabon"/>
          <w:sz w:val="24"/>
        </w:rPr>
        <w:t>/</w:t>
      </w:r>
      <w:r>
        <w:rPr>
          <w:rFonts w:ascii="DFKai-SB" w:eastAsia="DFKai-SB" w:hAnsi="DFKai-SB" w:cs="DFKai-SB"/>
          <w:sz w:val="24"/>
        </w:rPr>
        <w:t xml:space="preserve">參考光譜校準後，在 </w:t>
      </w:r>
      <w:r>
        <w:rPr>
          <w:rFonts w:ascii="Sabon" w:eastAsia="Sabon" w:hAnsi="Sabon" w:cs="Sabon"/>
          <w:sz w:val="24"/>
        </w:rPr>
        <w:t xml:space="preserve">600nm </w:t>
      </w:r>
      <w:r>
        <w:rPr>
          <w:rFonts w:ascii="DFKai-SB" w:eastAsia="DFKai-SB" w:hAnsi="DFKai-SB" w:cs="DFKai-SB"/>
          <w:sz w:val="24"/>
        </w:rPr>
        <w:t xml:space="preserve">有 </w:t>
      </w:r>
      <w:r>
        <w:rPr>
          <w:rFonts w:ascii="Sabon" w:eastAsia="Sabon" w:hAnsi="Sabon" w:cs="Sabon"/>
          <w:sz w:val="24"/>
        </w:rPr>
        <w:t xml:space="preserve">cutoff </w:t>
      </w:r>
      <w:r>
        <w:rPr>
          <w:rFonts w:ascii="DFKai-SB" w:eastAsia="DFKai-SB" w:hAnsi="DFKai-SB" w:cs="DFKai-SB"/>
          <w:sz w:val="24"/>
        </w:rPr>
        <w:t>的特徵，都相當不同。</w:t>
      </w:r>
    </w:p>
    <w:p w14:paraId="4814A8F0" w14:textId="77777777" w:rsidR="00541743" w:rsidRDefault="006A0871">
      <w:pPr>
        <w:spacing w:after="4" w:line="312" w:lineRule="auto"/>
        <w:ind w:left="-15" w:right="172" w:firstLine="359"/>
      </w:pPr>
      <w:r>
        <w:rPr>
          <w:rFonts w:ascii="DFKai-SB" w:eastAsia="DFKai-SB" w:hAnsi="DFKai-SB" w:cs="DFKai-SB"/>
          <w:sz w:val="24"/>
        </w:rPr>
        <w:t>透過圖</w:t>
      </w:r>
      <w:commentRangeStart w:id="242"/>
      <w:r>
        <w:rPr>
          <w:rFonts w:ascii="Sabon" w:eastAsia="Sabon" w:hAnsi="Sabon" w:cs="Sabon"/>
          <w:b/>
          <w:sz w:val="24"/>
        </w:rPr>
        <w:t>??</w:t>
      </w:r>
      <w:commentRangeEnd w:id="242"/>
      <w:r w:rsidR="00CF4187">
        <w:rPr>
          <w:rStyle w:val="CommentReference"/>
        </w:rPr>
        <w:commentReference w:id="242"/>
      </w:r>
      <w:r>
        <w:rPr>
          <w:rFonts w:ascii="DFKai-SB" w:eastAsia="DFKai-SB" w:hAnsi="DFKai-SB" w:cs="DFKai-SB"/>
          <w:sz w:val="24"/>
        </w:rPr>
        <w:t>右側大螢幕的影像與圖</w:t>
      </w:r>
      <w:r>
        <w:rPr>
          <w:rFonts w:ascii="Sabon" w:eastAsia="Sabon" w:hAnsi="Sabon" w:cs="Sabon"/>
          <w:sz w:val="24"/>
        </w:rPr>
        <w:t>27</w:t>
      </w:r>
      <w:r>
        <w:rPr>
          <w:rFonts w:ascii="DFKai-SB" w:eastAsia="DFKai-SB" w:hAnsi="DFKai-SB" w:cs="DFKai-SB"/>
          <w:sz w:val="24"/>
        </w:rPr>
        <w:t>、</w:t>
      </w:r>
      <w:r>
        <w:rPr>
          <w:rFonts w:ascii="Sabon" w:eastAsia="Sabon" w:hAnsi="Sabon" w:cs="Sabon"/>
          <w:sz w:val="24"/>
        </w:rPr>
        <w:t>28</w:t>
      </w:r>
      <w:r>
        <w:rPr>
          <w:rFonts w:ascii="DFKai-SB" w:eastAsia="DFKai-SB" w:hAnsi="DFKai-SB" w:cs="DFKai-SB"/>
          <w:sz w:val="24"/>
        </w:rPr>
        <w:t>的比較，也可以發現經過參考光譜的校正後，不但反射率光譜不再存有照明光源的光譜特徵，照明在空間上的上下不均勻</w:t>
      </w:r>
      <w:r>
        <w:rPr>
          <w:rFonts w:ascii="DFKai-SB" w:eastAsia="DFKai-SB" w:hAnsi="DFKai-SB" w:cs="DFKai-SB"/>
          <w:sz w:val="24"/>
        </w:rPr>
        <w:lastRenderedPageBreak/>
        <w:t xml:space="preserve">也改善許多 </w:t>
      </w:r>
      <w:r>
        <w:rPr>
          <w:rFonts w:ascii="Sabon" w:eastAsia="Sabon" w:hAnsi="Sabon" w:cs="Sabon"/>
          <w:sz w:val="24"/>
        </w:rPr>
        <w:t>(</w:t>
      </w:r>
      <w:r>
        <w:rPr>
          <w:rFonts w:ascii="DFKai-SB" w:eastAsia="DFKai-SB" w:hAnsi="DFKai-SB" w:cs="DFKai-SB"/>
          <w:sz w:val="24"/>
        </w:rPr>
        <w:t>參見節</w:t>
      </w:r>
      <w:r>
        <w:rPr>
          <w:rFonts w:ascii="Sabon" w:eastAsia="Sabon" w:hAnsi="Sabon" w:cs="Sabon"/>
          <w:sz w:val="24"/>
        </w:rPr>
        <w:t>4.4.1)</w:t>
      </w:r>
      <w:r>
        <w:rPr>
          <w:rFonts w:ascii="DFKai-SB" w:eastAsia="DFKai-SB" w:hAnsi="DFKai-SB" w:cs="DFKai-SB"/>
          <w:sz w:val="24"/>
        </w:rPr>
        <w:t>。本系統的最終目標是用於背焦面影像的觀測，而背焦面影像的取得勢必得透過反射照明的方式，其亦是一種反射光譜的觀測，因此此處所呈現的反射光譜瀏覽能力對於背焦面影像的觀測相當重要。</w:t>
      </w:r>
    </w:p>
    <w:p w14:paraId="5BA1DC9F" w14:textId="77777777" w:rsidR="00541743" w:rsidRDefault="006A0871">
      <w:pPr>
        <w:spacing w:after="274"/>
        <w:ind w:left="425"/>
      </w:pPr>
      <w:r>
        <w:rPr>
          <w:noProof/>
          <w:lang w:val="en-MY" w:eastAsia="zh-CN"/>
        </w:rPr>
        <w:drawing>
          <wp:inline distT="0" distB="0" distL="0" distR="0" wp14:anchorId="3F8950E9" wp14:editId="11F1CFC4">
            <wp:extent cx="4859979" cy="1579879"/>
            <wp:effectExtent l="0" t="0" r="0" b="0"/>
            <wp:docPr id="2871" name="Picture 2871"/>
            <wp:cNvGraphicFramePr/>
            <a:graphic xmlns:a="http://schemas.openxmlformats.org/drawingml/2006/main">
              <a:graphicData uri="http://schemas.openxmlformats.org/drawingml/2006/picture">
                <pic:pic xmlns:pic="http://schemas.openxmlformats.org/drawingml/2006/picture">
                  <pic:nvPicPr>
                    <pic:cNvPr id="2871" name="Picture 2871"/>
                    <pic:cNvPicPr/>
                  </pic:nvPicPr>
                  <pic:blipFill>
                    <a:blip r:embed="rId53" cstate="print">
                      <a:extLst>
                        <a:ext uri="{28A0092B-C50C-407E-A947-70E740481C1C}">
                          <a14:useLocalDpi xmlns:a14="http://schemas.microsoft.com/office/drawing/2010/main"/>
                        </a:ext>
                      </a:extLst>
                    </a:blip>
                    <a:stretch>
                      <a:fillRect/>
                    </a:stretch>
                  </pic:blipFill>
                  <pic:spPr>
                    <a:xfrm>
                      <a:off x="0" y="0"/>
                      <a:ext cx="4859979" cy="1579879"/>
                    </a:xfrm>
                    <a:prstGeom prst="rect">
                      <a:avLst/>
                    </a:prstGeom>
                  </pic:spPr>
                </pic:pic>
              </a:graphicData>
            </a:graphic>
          </wp:inline>
        </w:drawing>
      </w:r>
    </w:p>
    <w:p w14:paraId="6B99AD01" w14:textId="77777777" w:rsidR="00541743" w:rsidRDefault="006A0871">
      <w:pPr>
        <w:spacing w:after="0" w:line="265" w:lineRule="auto"/>
        <w:ind w:left="10" w:right="314" w:hanging="10"/>
        <w:jc w:val="center"/>
      </w:pPr>
      <w:r>
        <w:rPr>
          <w:rFonts w:ascii="DFKai-SB" w:eastAsia="DFKai-SB" w:hAnsi="DFKai-SB" w:cs="DFKai-SB"/>
          <w:sz w:val="24"/>
        </w:rPr>
        <w:t xml:space="preserve">圖 </w:t>
      </w:r>
      <w:r>
        <w:rPr>
          <w:rFonts w:ascii="Sabon" w:eastAsia="Sabon" w:hAnsi="Sabon" w:cs="Sabon"/>
          <w:sz w:val="24"/>
        </w:rPr>
        <w:t xml:space="preserve">27: </w:t>
      </w:r>
      <w:r>
        <w:rPr>
          <w:rFonts w:ascii="DFKai-SB" w:eastAsia="DFKai-SB" w:hAnsi="DFKai-SB" w:cs="DFKai-SB"/>
          <w:sz w:val="24"/>
        </w:rPr>
        <w:t xml:space="preserve">白光的原始反射光譜影像，僅擷取約在 </w:t>
      </w:r>
      <w:r>
        <w:rPr>
          <w:rFonts w:ascii="Sabon" w:eastAsia="Sabon" w:hAnsi="Sabon" w:cs="Sabon"/>
          <w:sz w:val="24"/>
        </w:rPr>
        <w:t xml:space="preserve">628nm </w:t>
      </w:r>
      <w:r>
        <w:rPr>
          <w:rFonts w:ascii="DFKai-SB" w:eastAsia="DFKai-SB" w:hAnsi="DFKai-SB" w:cs="DFKai-SB"/>
          <w:sz w:val="24"/>
        </w:rPr>
        <w:t>下的樣品影像。</w:t>
      </w:r>
    </w:p>
    <w:p w14:paraId="018EF920" w14:textId="77777777" w:rsidR="00541743" w:rsidRDefault="006A0871">
      <w:pPr>
        <w:spacing w:after="275"/>
        <w:ind w:left="425"/>
      </w:pPr>
      <w:r>
        <w:rPr>
          <w:noProof/>
          <w:lang w:val="en-MY" w:eastAsia="zh-CN"/>
        </w:rPr>
        <w:drawing>
          <wp:inline distT="0" distB="0" distL="0" distR="0" wp14:anchorId="04BC52DF" wp14:editId="47C3DF1F">
            <wp:extent cx="4859979" cy="1579879"/>
            <wp:effectExtent l="0" t="0" r="0" b="0"/>
            <wp:docPr id="2878" name="Picture 2878"/>
            <wp:cNvGraphicFramePr/>
            <a:graphic xmlns:a="http://schemas.openxmlformats.org/drawingml/2006/main">
              <a:graphicData uri="http://schemas.openxmlformats.org/drawingml/2006/picture">
                <pic:pic xmlns:pic="http://schemas.openxmlformats.org/drawingml/2006/picture">
                  <pic:nvPicPr>
                    <pic:cNvPr id="2878" name="Picture 2878"/>
                    <pic:cNvPicPr/>
                  </pic:nvPicPr>
                  <pic:blipFill>
                    <a:blip r:embed="rId54" cstate="print">
                      <a:extLst>
                        <a:ext uri="{28A0092B-C50C-407E-A947-70E740481C1C}">
                          <a14:useLocalDpi xmlns:a14="http://schemas.microsoft.com/office/drawing/2010/main"/>
                        </a:ext>
                      </a:extLst>
                    </a:blip>
                    <a:stretch>
                      <a:fillRect/>
                    </a:stretch>
                  </pic:blipFill>
                  <pic:spPr>
                    <a:xfrm>
                      <a:off x="0" y="0"/>
                      <a:ext cx="4859979" cy="1579879"/>
                    </a:xfrm>
                    <a:prstGeom prst="rect">
                      <a:avLst/>
                    </a:prstGeom>
                  </pic:spPr>
                </pic:pic>
              </a:graphicData>
            </a:graphic>
          </wp:inline>
        </w:drawing>
      </w:r>
    </w:p>
    <w:p w14:paraId="64F7FA8B" w14:textId="77777777" w:rsidR="00541743" w:rsidRDefault="006A0871">
      <w:pPr>
        <w:spacing w:after="397" w:line="312" w:lineRule="auto"/>
        <w:ind w:left="-5" w:right="172" w:hanging="10"/>
      </w:pPr>
      <w:r>
        <w:rPr>
          <w:rFonts w:ascii="DFKai-SB" w:eastAsia="DFKai-SB" w:hAnsi="DFKai-SB" w:cs="DFKai-SB"/>
          <w:sz w:val="24"/>
        </w:rPr>
        <w:t xml:space="preserve">圖 </w:t>
      </w:r>
      <w:r>
        <w:rPr>
          <w:rFonts w:ascii="Sabon" w:eastAsia="Sabon" w:hAnsi="Sabon" w:cs="Sabon"/>
          <w:sz w:val="24"/>
        </w:rPr>
        <w:t xml:space="preserve">28: </w:t>
      </w:r>
      <w:r>
        <w:rPr>
          <w:rFonts w:ascii="DFKai-SB" w:eastAsia="DFKai-SB" w:hAnsi="DFKai-SB" w:cs="DFKai-SB"/>
          <w:sz w:val="24"/>
        </w:rPr>
        <w:t xml:space="preserve">白光的高光譜影像，僅擷取約在 </w:t>
      </w:r>
      <w:r>
        <w:rPr>
          <w:rFonts w:ascii="Sabon" w:eastAsia="Sabon" w:hAnsi="Sabon" w:cs="Sabon"/>
          <w:sz w:val="24"/>
        </w:rPr>
        <w:t xml:space="preserve">526nm </w:t>
      </w:r>
      <w:r>
        <w:rPr>
          <w:rFonts w:ascii="DFKai-SB" w:eastAsia="DFKai-SB" w:hAnsi="DFKai-SB" w:cs="DFKai-SB"/>
          <w:sz w:val="24"/>
        </w:rPr>
        <w:t>下的樣品影像，雖然亮度較低，但細節仍然相當清楚。</w:t>
      </w:r>
    </w:p>
    <w:p w14:paraId="18539000" w14:textId="77777777" w:rsidR="00541743" w:rsidRDefault="006A0871">
      <w:pPr>
        <w:pStyle w:val="Heading5"/>
        <w:tabs>
          <w:tab w:val="center" w:pos="1654"/>
        </w:tabs>
        <w:spacing w:after="262"/>
        <w:ind w:left="-15" w:firstLine="0"/>
      </w:pPr>
      <w:r>
        <w:t>4.11.3</w:t>
      </w:r>
      <w:r>
        <w:tab/>
        <w:t>OBF Revisited</w:t>
      </w:r>
    </w:p>
    <w:p w14:paraId="58C80559" w14:textId="77777777" w:rsidR="00541743" w:rsidRDefault="006A0871">
      <w:pPr>
        <w:spacing w:after="421" w:line="312" w:lineRule="auto"/>
        <w:ind w:left="-5" w:right="172" w:hanging="10"/>
      </w:pPr>
      <w:r>
        <w:rPr>
          <w:rFonts w:ascii="DFKai-SB" w:eastAsia="DFKai-SB" w:hAnsi="DFKai-SB" w:cs="DFKai-SB"/>
          <w:sz w:val="24"/>
        </w:rPr>
        <w:t>我們在節</w:t>
      </w:r>
      <w:r>
        <w:rPr>
          <w:rFonts w:ascii="Sabon" w:eastAsia="Sabon" w:hAnsi="Sabon" w:cs="Sabon"/>
          <w:sz w:val="24"/>
        </w:rPr>
        <w:t>4.1.1</w:t>
      </w:r>
      <w:r>
        <w:rPr>
          <w:rFonts w:ascii="DFKai-SB" w:eastAsia="DFKai-SB" w:hAnsi="DFKai-SB" w:cs="DFKai-SB"/>
          <w:sz w:val="24"/>
        </w:rPr>
        <w:t xml:space="preserve">中提到，應該搭配 </w:t>
      </w:r>
      <w:proofErr w:type="spellStart"/>
      <w:r>
        <w:rPr>
          <w:rFonts w:ascii="Sabon" w:eastAsia="Sabon" w:hAnsi="Sabon" w:cs="Sabon"/>
          <w:sz w:val="24"/>
        </w:rPr>
        <w:t>Specim</w:t>
      </w:r>
      <w:proofErr w:type="spellEnd"/>
      <w:r>
        <w:rPr>
          <w:rFonts w:ascii="Sabon" w:eastAsia="Sabon" w:hAnsi="Sabon" w:cs="Sabon"/>
          <w:sz w:val="24"/>
        </w:rPr>
        <w:t xml:space="preserve"> </w:t>
      </w:r>
      <w:r>
        <w:rPr>
          <w:rFonts w:ascii="DFKai-SB" w:eastAsia="DFKai-SB" w:hAnsi="DFKai-SB" w:cs="DFKai-SB"/>
          <w:sz w:val="24"/>
        </w:rPr>
        <w:t xml:space="preserve">線光譜儀使用的 </w:t>
      </w:r>
      <w:r>
        <w:rPr>
          <w:rFonts w:ascii="Sabon" w:eastAsia="Sabon" w:hAnsi="Sabon" w:cs="Sabon"/>
          <w:sz w:val="24"/>
        </w:rPr>
        <w:t>Order Blocking Filter</w:t>
      </w:r>
      <w:r>
        <w:rPr>
          <w:rFonts w:ascii="DFKai-SB" w:eastAsia="DFKai-SB" w:hAnsi="DFKai-SB" w:cs="DFKai-SB"/>
          <w:sz w:val="24"/>
        </w:rPr>
        <w:t xml:space="preserve">，由於硬體的限制，在本研究的系統安裝過程中並未加入，事實上，在本系統開發過程中，皆沒有在任何影像中看到二階干涉的影響，前述所呈現的兩種高光譜影像，也沒有觀察到任何像是二階光譜的線索。不過這或許一方面是由於我們未曾使用超過 </w:t>
      </w:r>
      <w:r>
        <w:rPr>
          <w:rFonts w:ascii="Sabon" w:eastAsia="Sabon" w:hAnsi="Sabon" w:cs="Sabon"/>
          <w:sz w:val="24"/>
        </w:rPr>
        <w:t xml:space="preserve">30ms </w:t>
      </w:r>
      <w:r>
        <w:rPr>
          <w:rFonts w:ascii="DFKai-SB" w:eastAsia="DFKai-SB" w:hAnsi="DFKai-SB" w:cs="DFKai-SB"/>
          <w:sz w:val="24"/>
        </w:rPr>
        <w:t>的曝光時間，在更長的曝光時間，或其他影像設定下，二階干涉是否會造成影響，值得後人加以深究。</w:t>
      </w:r>
    </w:p>
    <w:p w14:paraId="0C820DC3" w14:textId="476A1957" w:rsidR="00541743" w:rsidRDefault="006A0871">
      <w:pPr>
        <w:pStyle w:val="Heading2"/>
        <w:ind w:left="-5"/>
      </w:pPr>
      <w:bookmarkStart w:id="243" w:name="_Toc32300"/>
      <w:r>
        <w:rPr>
          <w:rFonts w:ascii="Sabon" w:eastAsia="Sabon" w:hAnsi="Sabon" w:cs="Sabon"/>
        </w:rPr>
        <w:t xml:space="preserve">4.12 </w:t>
      </w:r>
      <w:r>
        <w:t>背焦面影像的探討</w:t>
      </w:r>
      <w:bookmarkEnd w:id="243"/>
    </w:p>
    <w:p w14:paraId="7456B0ED" w14:textId="7D5DCF37" w:rsidR="00541743" w:rsidRDefault="006A0871">
      <w:pPr>
        <w:spacing w:after="4" w:line="312" w:lineRule="auto"/>
        <w:ind w:left="-5" w:right="172" w:hanging="10"/>
      </w:pPr>
      <w:r>
        <w:rPr>
          <w:rFonts w:ascii="DFKai-SB" w:eastAsia="DFKai-SB" w:hAnsi="DFKai-SB" w:cs="DFKai-SB"/>
          <w:sz w:val="24"/>
        </w:rPr>
        <w:t>本系統奠基在平行光照明、掃描迅速，且具有完整反射光譜</w:t>
      </w:r>
      <w:del w:id="244" w:author="MH" w:date="2022-03-29T05:40:00Z">
        <w:r w:rsidDel="00CF4187">
          <w:rPr>
            <w:rFonts w:ascii="DFKai-SB" w:eastAsia="DFKai-SB" w:hAnsi="DFKai-SB" w:cs="DFKai-SB" w:hint="eastAsia"/>
            <w:sz w:val="24"/>
          </w:rPr>
          <w:delText>觀</w:delText>
        </w:r>
      </w:del>
      <w:ins w:id="245" w:author="MH" w:date="2022-03-29T05:40:00Z">
        <w:r w:rsidR="00CF4187">
          <w:rPr>
            <w:rFonts w:ascii="DFKai-SB" w:eastAsia="DFKai-SB" w:hAnsi="DFKai-SB" w:cs="DFKai-SB" w:hint="eastAsia"/>
            <w:sz w:val="24"/>
          </w:rPr>
          <w:t>量</w:t>
        </w:r>
      </w:ins>
      <w:r>
        <w:rPr>
          <w:rFonts w:ascii="DFKai-SB" w:eastAsia="DFKai-SB" w:hAnsi="DFKai-SB" w:cs="DFKai-SB"/>
          <w:sz w:val="24"/>
        </w:rPr>
        <w:t>測功能等特性上，非常適宜結合背焦面影像的觀測技術，作為新穎材料表面特性的量測工具。至此，本系統已具備高光譜掃描所必需的硬體架構與軟體功能，原則上僅需將原系統線光譜儀入射狹縫上的顯微影像，改換為樣品的背焦面影像，即具備背焦面影像的高光</w:t>
      </w:r>
      <w:r>
        <w:rPr>
          <w:rFonts w:ascii="DFKai-SB" w:eastAsia="DFKai-SB" w:hAnsi="DFKai-SB" w:cs="DFKai-SB"/>
          <w:sz w:val="24"/>
        </w:rPr>
        <w:lastRenderedPageBreak/>
        <w:t>譜量測能力。不過這樣的光學系統置換，實際上仍要面對許多問題，本研究中用於背焦面影像的光學系統，如圖</w:t>
      </w:r>
      <w:r>
        <w:rPr>
          <w:rFonts w:ascii="Sabon" w:eastAsia="Sabon" w:hAnsi="Sabon" w:cs="Sabon"/>
          <w:sz w:val="24"/>
        </w:rPr>
        <w:t>29</w:t>
      </w:r>
      <w:r>
        <w:rPr>
          <w:rFonts w:ascii="DFKai-SB" w:eastAsia="DFKai-SB" w:hAnsi="DFKai-SB" w:cs="DFKai-SB"/>
          <w:sz w:val="24"/>
        </w:rPr>
        <w:t>所示，其與原先在節</w:t>
      </w:r>
      <w:r>
        <w:rPr>
          <w:rFonts w:ascii="Sabon" w:eastAsia="Sabon" w:hAnsi="Sabon" w:cs="Sabon"/>
          <w:sz w:val="24"/>
        </w:rPr>
        <w:t>3.3</w:t>
      </w:r>
      <w:r>
        <w:rPr>
          <w:rFonts w:ascii="DFKai-SB" w:eastAsia="DFKai-SB" w:hAnsi="DFKai-SB" w:cs="DFKai-SB"/>
          <w:sz w:val="24"/>
        </w:rPr>
        <w:t>中設想者，有以下不同之處</w:t>
      </w:r>
      <w:r>
        <w:rPr>
          <w:rFonts w:ascii="Sabon" w:eastAsia="Sabon" w:hAnsi="Sabon" w:cs="Sabon"/>
          <w:sz w:val="24"/>
        </w:rPr>
        <w:t xml:space="preserve">: </w:t>
      </w:r>
      <w:r>
        <w:rPr>
          <w:rFonts w:ascii="DFKai-SB" w:eastAsia="DFKai-SB" w:hAnsi="DFKai-SB" w:cs="DFKai-SB"/>
          <w:sz w:val="24"/>
        </w:rPr>
        <w:t xml:space="preserve">首先，由於原本的雙光源雙成像顯微影像系統 </w:t>
      </w:r>
      <w:r>
        <w:rPr>
          <w:rFonts w:ascii="Sabon" w:eastAsia="Sabon" w:hAnsi="Sabon" w:cs="Sabon"/>
          <w:sz w:val="24"/>
        </w:rPr>
        <w:t>(</w:t>
      </w:r>
      <w:r>
        <w:rPr>
          <w:rFonts w:ascii="DFKai-SB" w:eastAsia="DFKai-SB" w:hAnsi="DFKai-SB" w:cs="DFKai-SB"/>
          <w:sz w:val="24"/>
        </w:rPr>
        <w:t>圖</w:t>
      </w:r>
      <w:r>
        <w:rPr>
          <w:rFonts w:ascii="Sabon" w:eastAsia="Sabon" w:hAnsi="Sabon" w:cs="Sabon"/>
          <w:sz w:val="24"/>
        </w:rPr>
        <w:t>11)</w:t>
      </w:r>
      <w:r>
        <w:rPr>
          <w:rFonts w:ascii="DFKai-SB" w:eastAsia="DFKai-SB" w:hAnsi="DFKai-SB" w:cs="DFKai-SB"/>
          <w:sz w:val="24"/>
        </w:rPr>
        <w:t>，已將光學載板的空間大致用盡，我們希望能在不影響原系統的情形下先對背焦面影像的成像進</w:t>
      </w:r>
    </w:p>
    <w:p w14:paraId="3CCE720D" w14:textId="77777777" w:rsidR="00541743" w:rsidRDefault="006A0871">
      <w:pPr>
        <w:spacing w:after="276"/>
        <w:ind w:left="425"/>
      </w:pPr>
      <w:r>
        <w:rPr>
          <w:noProof/>
          <w:lang w:val="en-MY" w:eastAsia="zh-CN"/>
        </w:rPr>
        <w:drawing>
          <wp:inline distT="0" distB="0" distL="0" distR="0" wp14:anchorId="4053853F" wp14:editId="5F2BABAF">
            <wp:extent cx="4859979" cy="3645349"/>
            <wp:effectExtent l="0" t="0" r="0" b="0"/>
            <wp:docPr id="2937" name="Picture 2937"/>
            <wp:cNvGraphicFramePr/>
            <a:graphic xmlns:a="http://schemas.openxmlformats.org/drawingml/2006/main">
              <a:graphicData uri="http://schemas.openxmlformats.org/drawingml/2006/picture">
                <pic:pic xmlns:pic="http://schemas.openxmlformats.org/drawingml/2006/picture">
                  <pic:nvPicPr>
                    <pic:cNvPr id="2937" name="Picture 2937"/>
                    <pic:cNvPicPr/>
                  </pic:nvPicPr>
                  <pic:blipFill>
                    <a:blip r:embed="rId55" cstate="print">
                      <a:extLst>
                        <a:ext uri="{28A0092B-C50C-407E-A947-70E740481C1C}">
                          <a14:useLocalDpi xmlns:a14="http://schemas.microsoft.com/office/drawing/2010/main"/>
                        </a:ext>
                      </a:extLst>
                    </a:blip>
                    <a:stretch>
                      <a:fillRect/>
                    </a:stretch>
                  </pic:blipFill>
                  <pic:spPr>
                    <a:xfrm>
                      <a:off x="0" y="0"/>
                      <a:ext cx="4859979" cy="3645349"/>
                    </a:xfrm>
                    <a:prstGeom prst="rect">
                      <a:avLst/>
                    </a:prstGeom>
                  </pic:spPr>
                </pic:pic>
              </a:graphicData>
            </a:graphic>
          </wp:inline>
        </w:drawing>
      </w:r>
    </w:p>
    <w:p w14:paraId="56FA4399" w14:textId="77777777" w:rsidR="00541743" w:rsidRDefault="006A0871">
      <w:pPr>
        <w:pStyle w:val="Heading4"/>
        <w:spacing w:after="423" w:line="265" w:lineRule="auto"/>
        <w:ind w:right="410"/>
        <w:jc w:val="center"/>
      </w:pPr>
      <w:r>
        <w:rPr>
          <w:rFonts w:ascii="DFKai-SB" w:eastAsia="DFKai-SB" w:hAnsi="DFKai-SB" w:cs="DFKai-SB"/>
          <w:b w:val="0"/>
        </w:rPr>
        <w:t xml:space="preserve">圖 </w:t>
      </w:r>
      <w:r>
        <w:rPr>
          <w:b w:val="0"/>
        </w:rPr>
        <w:t xml:space="preserve">29: </w:t>
      </w:r>
      <w:r>
        <w:rPr>
          <w:rFonts w:ascii="DFKai-SB" w:eastAsia="DFKai-SB" w:hAnsi="DFKai-SB" w:cs="DFKai-SB"/>
          <w:b w:val="0"/>
        </w:rPr>
        <w:t>背焦面影像系統光路圖</w:t>
      </w:r>
    </w:p>
    <w:p w14:paraId="5A002D7B" w14:textId="77777777" w:rsidR="00541743" w:rsidRDefault="006A0871">
      <w:pPr>
        <w:spacing w:after="4" w:line="312" w:lineRule="auto"/>
        <w:ind w:left="-5" w:right="172" w:hanging="10"/>
      </w:pPr>
      <w:r>
        <w:rPr>
          <w:rFonts w:ascii="DFKai-SB" w:eastAsia="DFKai-SB" w:hAnsi="DFKai-SB" w:cs="DFKai-SB"/>
          <w:sz w:val="24"/>
        </w:rPr>
        <w:t>行研究，因此未將原系統進行升級，而是另組一部具有基礎觀測能力的顯微影像系統來使用。另外，原先設想背焦面影像系統能在背焦面影像與實域影像的觀測之間進行切換，但在系統開發的過程中，我們發現在系統上以另一部相機同時觀測實域影像，以方便使用者對找尋欲觀測的樣品特徵位置，比背焦面</w:t>
      </w:r>
      <w:r>
        <w:rPr>
          <w:rFonts w:ascii="Sabon" w:eastAsia="Sabon" w:hAnsi="Sabon" w:cs="Sabon"/>
          <w:sz w:val="24"/>
        </w:rPr>
        <w:t>/</w:t>
      </w:r>
      <w:r>
        <w:rPr>
          <w:rFonts w:ascii="DFKai-SB" w:eastAsia="DFKai-SB" w:hAnsi="DFKai-SB" w:cs="DFKai-SB"/>
          <w:sz w:val="24"/>
        </w:rPr>
        <w:t>實域影像的切換功能較為實用，因此背焦面影像的觀測系統，採用了與顯微影像觀測系統類似的雙成像架構，在圖</w:t>
      </w:r>
      <w:r>
        <w:rPr>
          <w:rFonts w:ascii="Sabon" w:eastAsia="Sabon" w:hAnsi="Sabon" w:cs="Sabon"/>
          <w:sz w:val="24"/>
        </w:rPr>
        <w:t>29</w:t>
      </w:r>
      <w:r>
        <w:rPr>
          <w:rFonts w:ascii="DFKai-SB" w:eastAsia="DFKai-SB" w:hAnsi="DFKai-SB" w:cs="DFKai-SB"/>
          <w:sz w:val="24"/>
        </w:rPr>
        <w:t>中可以看到，兩部相機搭配不同焦距的成像鏡與成像位置，經過數次調整後，可以同時分別觀察實域影像與背焦面影像。</w:t>
      </w:r>
    </w:p>
    <w:p w14:paraId="53DDACE9" w14:textId="4B8EA94E" w:rsidR="00541743" w:rsidRDefault="006A0871">
      <w:pPr>
        <w:spacing w:after="5" w:line="325" w:lineRule="auto"/>
        <w:ind w:left="-15" w:right="307" w:firstLine="359"/>
        <w:jc w:val="both"/>
      </w:pPr>
      <w:r>
        <w:rPr>
          <w:rFonts w:ascii="DFKai-SB" w:eastAsia="DFKai-SB" w:hAnsi="DFKai-SB" w:cs="DFKai-SB"/>
          <w:sz w:val="24"/>
        </w:rPr>
        <w:t xml:space="preserve">為了方便對成像鏡與成像位置進行調整，我們以一部小巧的彩色 </w:t>
      </w:r>
      <w:r>
        <w:rPr>
          <w:rFonts w:ascii="Sabon" w:eastAsia="Sabon" w:hAnsi="Sabon" w:cs="Sabon"/>
          <w:sz w:val="24"/>
        </w:rPr>
        <w:t xml:space="preserve">CCD </w:t>
      </w:r>
      <w:r>
        <w:rPr>
          <w:rFonts w:ascii="DFKai-SB" w:eastAsia="DFKai-SB" w:hAnsi="DFKai-SB" w:cs="DFKai-SB"/>
          <w:sz w:val="24"/>
        </w:rPr>
        <w:t xml:space="preserve">相機取代龐雜的線光譜儀 </w:t>
      </w:r>
      <w:r>
        <w:rPr>
          <w:rFonts w:ascii="Sabon" w:eastAsia="Sabon" w:hAnsi="Sabon" w:cs="Sabon"/>
          <w:sz w:val="24"/>
        </w:rPr>
        <w:t>+</w:t>
      </w:r>
      <w:ins w:id="246" w:author="MH" w:date="2022-03-29T05:45:00Z">
        <w:r w:rsidR="00E347BB">
          <w:rPr>
            <w:rFonts w:asciiTheme="minorEastAsia" w:eastAsiaTheme="minorEastAsia" w:hAnsiTheme="minorEastAsia" w:cs="Sabon" w:hint="eastAsia"/>
            <w:sz w:val="24"/>
          </w:rPr>
          <w:t xml:space="preserve"> </w:t>
        </w:r>
      </w:ins>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 xml:space="preserve">影像系統，透過彩色 </w:t>
      </w:r>
      <w:r>
        <w:rPr>
          <w:rFonts w:ascii="Sabon" w:eastAsia="Sabon" w:hAnsi="Sabon" w:cs="Sabon"/>
          <w:sz w:val="24"/>
        </w:rPr>
        <w:t xml:space="preserve">CCD </w:t>
      </w:r>
      <w:r>
        <w:rPr>
          <w:rFonts w:ascii="DFKai-SB" w:eastAsia="DFKai-SB" w:hAnsi="DFKai-SB" w:cs="DFKai-SB"/>
          <w:sz w:val="24"/>
        </w:rPr>
        <w:t>在可見光範圍附近的基礎光譜解析能力，先對背焦面影像進行初步的研究。圖</w:t>
      </w:r>
      <w:r>
        <w:rPr>
          <w:rFonts w:ascii="Sabon" w:eastAsia="Sabon" w:hAnsi="Sabon" w:cs="Sabon"/>
          <w:sz w:val="24"/>
        </w:rPr>
        <w:t>30a</w:t>
      </w:r>
      <w:r>
        <w:rPr>
          <w:rFonts w:ascii="DFKai-SB" w:eastAsia="DFKai-SB" w:hAnsi="DFKai-SB" w:cs="DFKai-SB"/>
          <w:sz w:val="24"/>
        </w:rPr>
        <w:t xml:space="preserve">呈現出 </w:t>
      </w:r>
      <w:r>
        <w:rPr>
          <w:rFonts w:ascii="Sabon" w:eastAsia="Sabon" w:hAnsi="Sabon" w:cs="Sabon"/>
          <w:sz w:val="24"/>
        </w:rPr>
        <w:t xml:space="preserve">300 grooves/mm grating </w:t>
      </w:r>
      <w:r>
        <w:rPr>
          <w:rFonts w:ascii="DFKai-SB" w:eastAsia="DFKai-SB" w:hAnsi="DFKai-SB" w:cs="DFKai-SB"/>
          <w:sz w:val="24"/>
        </w:rPr>
        <w:t xml:space="preserve">在 </w:t>
      </w:r>
      <w:r>
        <w:rPr>
          <w:rFonts w:ascii="Sabon" w:eastAsia="Sabon" w:hAnsi="Sabon" w:cs="Sabon"/>
          <w:sz w:val="24"/>
        </w:rPr>
        <w:t xml:space="preserve">LED </w:t>
      </w:r>
      <w:r>
        <w:rPr>
          <w:rFonts w:ascii="DFKai-SB" w:eastAsia="DFKai-SB" w:hAnsi="DFKai-SB" w:cs="DFKai-SB"/>
          <w:sz w:val="24"/>
        </w:rPr>
        <w:t>白光照明、</w:t>
      </w:r>
      <w:r>
        <w:rPr>
          <w:rFonts w:ascii="Sabon" w:eastAsia="Sabon" w:hAnsi="Sabon" w:cs="Sabon"/>
          <w:sz w:val="24"/>
        </w:rPr>
        <w:t xml:space="preserve">40 </w:t>
      </w:r>
      <w:r>
        <w:rPr>
          <w:rFonts w:ascii="DFKai-SB" w:eastAsia="DFKai-SB" w:hAnsi="DFKai-SB" w:cs="DFKai-SB"/>
          <w:sz w:val="24"/>
        </w:rPr>
        <w:t>倍顯微物鏡下，於本系統所觀測到的背焦面影像，同時在系統上的另一部相機，則可以觀測到如圖</w:t>
      </w:r>
      <w:r>
        <w:rPr>
          <w:rFonts w:ascii="Sabon" w:eastAsia="Sabon" w:hAnsi="Sabon" w:cs="Sabon"/>
          <w:sz w:val="24"/>
        </w:rPr>
        <w:t>30b</w:t>
      </w:r>
      <w:r>
        <w:rPr>
          <w:rFonts w:ascii="DFKai-SB" w:eastAsia="DFKai-SB" w:hAnsi="DFKai-SB" w:cs="DFKai-SB"/>
          <w:sz w:val="24"/>
        </w:rPr>
        <w:t xml:space="preserve">的 </w:t>
      </w:r>
      <w:r>
        <w:rPr>
          <w:rFonts w:ascii="Sabon" w:eastAsia="Sabon" w:hAnsi="Sabon" w:cs="Sabon"/>
          <w:sz w:val="24"/>
        </w:rPr>
        <w:t xml:space="preserve">grating </w:t>
      </w:r>
      <w:r>
        <w:rPr>
          <w:rFonts w:ascii="DFKai-SB" w:eastAsia="DFKai-SB" w:hAnsi="DFKai-SB" w:cs="DFKai-SB"/>
          <w:sz w:val="24"/>
        </w:rPr>
        <w:t xml:space="preserve">實域影像。關於 </w:t>
      </w:r>
      <w:r>
        <w:rPr>
          <w:rFonts w:ascii="Sabon" w:eastAsia="Sabon" w:hAnsi="Sabon" w:cs="Sabon"/>
          <w:sz w:val="24"/>
        </w:rPr>
        <w:t xml:space="preserve">grating </w:t>
      </w:r>
      <w:r>
        <w:rPr>
          <w:rFonts w:ascii="DFKai-SB" w:eastAsia="DFKai-SB" w:hAnsi="DFKai-SB" w:cs="DFKai-SB"/>
          <w:sz w:val="24"/>
        </w:rPr>
        <w:t>的背焦面影像，則能以圖</w:t>
      </w:r>
      <w:r>
        <w:rPr>
          <w:rFonts w:ascii="Sabon" w:eastAsia="Sabon" w:hAnsi="Sabon" w:cs="Sabon"/>
          <w:sz w:val="24"/>
        </w:rPr>
        <w:t>31</w:t>
      </w:r>
      <w:r>
        <w:rPr>
          <w:rFonts w:ascii="DFKai-SB" w:eastAsia="DFKai-SB" w:hAnsi="DFKai-SB" w:cs="DFKai-SB"/>
          <w:sz w:val="24"/>
        </w:rPr>
        <w:t>來相互比較瞭解。</w:t>
      </w:r>
      <w:r>
        <w:rPr>
          <w:rFonts w:ascii="Sabon" w:eastAsia="Sabon" w:hAnsi="Sabon" w:cs="Sabon"/>
          <w:sz w:val="24"/>
        </w:rPr>
        <w:t xml:space="preserve">grating </w:t>
      </w:r>
      <w:r>
        <w:rPr>
          <w:rFonts w:ascii="DFKai-SB" w:eastAsia="DFKai-SB" w:hAnsi="DFKai-SB" w:cs="DFKai-SB"/>
          <w:sz w:val="24"/>
        </w:rPr>
        <w:t>在白光照射下，會將同樣波長的光線以同樣的角度反射；而背焦面影像的主要性質，則是會將物鏡</w:t>
      </w:r>
      <w:r>
        <w:rPr>
          <w:rFonts w:ascii="DFKai-SB" w:eastAsia="DFKai-SB" w:hAnsi="DFKai-SB" w:cs="DFKai-SB"/>
          <w:sz w:val="24"/>
        </w:rPr>
        <w:lastRenderedPageBreak/>
        <w:t xml:space="preserve">前同樣角度的入射光線，成像於同樣的位置 </w:t>
      </w:r>
      <w:r>
        <w:rPr>
          <w:rFonts w:ascii="Sabon" w:eastAsia="Sabon" w:hAnsi="Sabon" w:cs="Sabon"/>
          <w:sz w:val="24"/>
        </w:rPr>
        <w:t>(</w:t>
      </w:r>
      <w:r>
        <w:rPr>
          <w:rFonts w:ascii="DFKai-SB" w:eastAsia="DFKai-SB" w:hAnsi="DFKai-SB" w:cs="DFKai-SB"/>
          <w:sz w:val="24"/>
        </w:rPr>
        <w:t>見節</w:t>
      </w:r>
      <w:r>
        <w:rPr>
          <w:rFonts w:ascii="Sabon" w:eastAsia="Sabon" w:hAnsi="Sabon" w:cs="Sabon"/>
          <w:sz w:val="24"/>
        </w:rPr>
        <w:t>2.3)</w:t>
      </w:r>
      <w:r>
        <w:rPr>
          <w:rFonts w:ascii="DFKai-SB" w:eastAsia="DFKai-SB" w:hAnsi="DFKai-SB" w:cs="DFKai-SB"/>
          <w:sz w:val="24"/>
        </w:rPr>
        <w:t xml:space="preserve">，因此，在 </w:t>
      </w:r>
      <w:r>
        <w:rPr>
          <w:rFonts w:ascii="Sabon" w:eastAsia="Sabon" w:hAnsi="Sabon" w:cs="Sabon"/>
          <w:sz w:val="24"/>
        </w:rPr>
        <w:t xml:space="preserve">grating </w:t>
      </w:r>
      <w:r>
        <w:rPr>
          <w:rFonts w:ascii="DFKai-SB" w:eastAsia="DFKai-SB" w:hAnsi="DFKai-SB" w:cs="DFKai-SB"/>
          <w:sz w:val="24"/>
        </w:rPr>
        <w:t>的背焦面影像上，同樣波長的光線應會被成像於背焦面影像</w:t>
      </w:r>
      <w:del w:id="247" w:author="MH" w:date="2022-03-29T05:48:00Z">
        <w:r w:rsidDel="00E347BB">
          <w:rPr>
            <w:rFonts w:ascii="DFKai-SB" w:eastAsia="DFKai-SB" w:hAnsi="DFKai-SB" w:cs="DFKai-SB"/>
            <w:sz w:val="24"/>
          </w:rPr>
          <w:delText>影像</w:delText>
        </w:r>
      </w:del>
      <w:r>
        <w:rPr>
          <w:rFonts w:ascii="DFKai-SB" w:eastAsia="DFKai-SB" w:hAnsi="DFKai-SB" w:cs="DFKai-SB"/>
          <w:sz w:val="24"/>
        </w:rPr>
        <w:t>的同樣位置。</w:t>
      </w:r>
      <w:r>
        <w:rPr>
          <w:rFonts w:ascii="Sabon" w:eastAsia="Sabon" w:hAnsi="Sabon" w:cs="Sabon"/>
          <w:sz w:val="24"/>
        </w:rPr>
        <w:t>[27]</w:t>
      </w:r>
    </w:p>
    <w:p w14:paraId="7A3F4FB1" w14:textId="77777777" w:rsidR="00541743" w:rsidRDefault="006A0871">
      <w:pPr>
        <w:spacing w:after="5" w:line="325" w:lineRule="auto"/>
        <w:ind w:left="-15" w:right="396" w:firstLine="359"/>
        <w:jc w:val="both"/>
      </w:pPr>
      <w:r>
        <w:rPr>
          <w:rFonts w:ascii="DFKai-SB" w:eastAsia="DFKai-SB" w:hAnsi="DFKai-SB" w:cs="DFKai-SB"/>
          <w:sz w:val="24"/>
        </w:rPr>
        <w:t>圖</w:t>
      </w:r>
      <w:r>
        <w:rPr>
          <w:rFonts w:ascii="Sabon" w:eastAsia="Sabon" w:hAnsi="Sabon" w:cs="Sabon"/>
          <w:sz w:val="24"/>
        </w:rPr>
        <w:t>31</w:t>
      </w:r>
      <w:r>
        <w:rPr>
          <w:rFonts w:ascii="DFKai-SB" w:eastAsia="DFKai-SB" w:hAnsi="DFKai-SB" w:cs="DFKai-SB"/>
          <w:sz w:val="24"/>
        </w:rPr>
        <w:t>與</w:t>
      </w:r>
      <w:r>
        <w:rPr>
          <w:rFonts w:ascii="Sabon" w:eastAsia="Sabon" w:hAnsi="Sabon" w:cs="Sabon"/>
          <w:sz w:val="24"/>
        </w:rPr>
        <w:t>30a</w:t>
      </w:r>
      <w:r>
        <w:rPr>
          <w:rFonts w:ascii="DFKai-SB" w:eastAsia="DFKai-SB" w:hAnsi="DFKai-SB" w:cs="DFKai-SB"/>
          <w:sz w:val="24"/>
        </w:rPr>
        <w:t xml:space="preserve">中皆可看見不同顏色 </w:t>
      </w:r>
      <w:r>
        <w:rPr>
          <w:rFonts w:ascii="Sabon" w:eastAsia="Sabon" w:hAnsi="Sabon" w:cs="Sabon"/>
          <w:sz w:val="24"/>
        </w:rPr>
        <w:t>(</w:t>
      </w:r>
      <w:r>
        <w:rPr>
          <w:rFonts w:ascii="DFKai-SB" w:eastAsia="DFKai-SB" w:hAnsi="DFKai-SB" w:cs="DFKai-SB"/>
          <w:sz w:val="24"/>
        </w:rPr>
        <w:t>不同波長</w:t>
      </w:r>
      <w:r>
        <w:rPr>
          <w:rFonts w:ascii="Sabon" w:eastAsia="Sabon" w:hAnsi="Sabon" w:cs="Sabon"/>
          <w:sz w:val="24"/>
        </w:rPr>
        <w:t xml:space="preserve">) </w:t>
      </w:r>
      <w:r>
        <w:rPr>
          <w:rFonts w:ascii="DFKai-SB" w:eastAsia="DFKai-SB" w:hAnsi="DFKai-SB" w:cs="DFKai-SB"/>
          <w:sz w:val="24"/>
        </w:rPr>
        <w:t xml:space="preserve">的光線被成像在不同位置，而產生類似彩虹一般的顏色分布。透過兩圖之間的比較，也可以看見，由於不同波長的光線經 </w:t>
      </w:r>
      <w:r>
        <w:rPr>
          <w:rFonts w:ascii="Sabon" w:eastAsia="Sabon" w:hAnsi="Sabon" w:cs="Sabon"/>
          <w:sz w:val="24"/>
        </w:rPr>
        <w:t xml:space="preserve">500 grooves/mm grating </w:t>
      </w:r>
      <w:r>
        <w:rPr>
          <w:rFonts w:ascii="DFKai-SB" w:eastAsia="DFKai-SB" w:hAnsi="DFKai-SB" w:cs="DFKai-SB"/>
          <w:sz w:val="24"/>
        </w:rPr>
        <w:t xml:space="preserve">反射後散開的角度會比 </w:t>
      </w:r>
      <w:r>
        <w:rPr>
          <w:rFonts w:ascii="Sabon" w:eastAsia="Sabon" w:hAnsi="Sabon" w:cs="Sabon"/>
          <w:sz w:val="24"/>
        </w:rPr>
        <w:t xml:space="preserve">300 grooves/mm grating </w:t>
      </w:r>
      <w:r>
        <w:rPr>
          <w:rFonts w:ascii="DFKai-SB" w:eastAsia="DFKai-SB" w:hAnsi="DFKai-SB" w:cs="DFKai-SB"/>
          <w:sz w:val="24"/>
        </w:rPr>
        <w:t>來的更開，因此圖</w:t>
      </w:r>
      <w:r>
        <w:rPr>
          <w:rFonts w:ascii="Sabon" w:eastAsia="Sabon" w:hAnsi="Sabon" w:cs="Sabon"/>
          <w:sz w:val="24"/>
        </w:rPr>
        <w:t>31</w:t>
      </w:r>
      <w:r>
        <w:rPr>
          <w:rFonts w:ascii="DFKai-SB" w:eastAsia="DFKai-SB" w:hAnsi="DFKai-SB" w:cs="DFKai-SB"/>
          <w:sz w:val="24"/>
        </w:rPr>
        <w:t>上不同顏色的位置分布區隔更明顯。</w:t>
      </w:r>
    </w:p>
    <w:p w14:paraId="69E12C77" w14:textId="77777777" w:rsidR="00541743" w:rsidRDefault="006A0871">
      <w:pPr>
        <w:spacing w:after="163"/>
        <w:ind w:left="392"/>
      </w:pPr>
      <w:r>
        <w:rPr>
          <w:noProof/>
          <w:lang w:val="en-MY" w:eastAsia="zh-CN"/>
        </w:rPr>
        <mc:AlternateContent>
          <mc:Choice Requires="wpg">
            <w:drawing>
              <wp:inline distT="0" distB="0" distL="0" distR="0" wp14:anchorId="296644B3" wp14:editId="53663EA0">
                <wp:extent cx="4902184" cy="2568983"/>
                <wp:effectExtent l="0" t="0" r="0" b="0"/>
                <wp:docPr id="29919" name="Group 29919"/>
                <wp:cNvGraphicFramePr/>
                <a:graphic xmlns:a="http://schemas.openxmlformats.org/drawingml/2006/main">
                  <a:graphicData uri="http://schemas.microsoft.com/office/word/2010/wordprocessingGroup">
                    <wpg:wgp>
                      <wpg:cNvGrpSpPr/>
                      <wpg:grpSpPr>
                        <a:xfrm>
                          <a:off x="0" y="0"/>
                          <a:ext cx="4902184" cy="2568983"/>
                          <a:chOff x="0" y="0"/>
                          <a:chExt cx="4902184" cy="2568983"/>
                        </a:xfrm>
                      </wpg:grpSpPr>
                      <pic:pic xmlns:pic="http://schemas.openxmlformats.org/drawingml/2006/picture">
                        <pic:nvPicPr>
                          <pic:cNvPr id="3037" name="Picture 3037"/>
                          <pic:cNvPicPr/>
                        </pic:nvPicPr>
                        <pic:blipFill>
                          <a:blip r:embed="rId56" cstate="print">
                            <a:extLst>
                              <a:ext uri="{28A0092B-C50C-407E-A947-70E740481C1C}">
                                <a14:useLocalDpi xmlns:a14="http://schemas.microsoft.com/office/drawing/2010/main"/>
                              </a:ext>
                            </a:extLst>
                          </a:blip>
                          <a:stretch>
                            <a:fillRect/>
                          </a:stretch>
                        </pic:blipFill>
                        <pic:spPr>
                          <a:xfrm>
                            <a:off x="0" y="777430"/>
                            <a:ext cx="2429989" cy="1791553"/>
                          </a:xfrm>
                          <a:prstGeom prst="rect">
                            <a:avLst/>
                          </a:prstGeom>
                        </pic:spPr>
                      </pic:pic>
                      <pic:pic xmlns:pic="http://schemas.openxmlformats.org/drawingml/2006/picture">
                        <pic:nvPicPr>
                          <pic:cNvPr id="3040" name="Picture 3040"/>
                          <pic:cNvPicPr/>
                        </pic:nvPicPr>
                        <pic:blipFill>
                          <a:blip r:embed="rId57"/>
                          <a:stretch>
                            <a:fillRect/>
                          </a:stretch>
                        </pic:blipFill>
                        <pic:spPr>
                          <a:xfrm>
                            <a:off x="2472195" y="0"/>
                            <a:ext cx="2429990" cy="2568983"/>
                          </a:xfrm>
                          <a:prstGeom prst="rect">
                            <a:avLst/>
                          </a:prstGeom>
                        </pic:spPr>
                      </pic:pic>
                    </wpg:wgp>
                  </a:graphicData>
                </a:graphic>
              </wp:inline>
            </w:drawing>
          </mc:Choice>
          <mc:Fallback xmlns:a="http://schemas.openxmlformats.org/drawingml/2006/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group id="Group 29919" style="width:385.999pt;height:202.282pt;mso-position-horizontal-relative:char;mso-position-vertical-relative:line" coordsize="49021,25689">
                <v:shape id="Picture 3037" style="position:absolute;width:24299;height:17915;left:0;top:7774;" filled="f">
                  <v:imagedata r:id="rId58"/>
                </v:shape>
                <v:shape id="Picture 3040" style="position:absolute;width:24299;height:25689;left:24721;top:0;" filled="f">
                  <v:imagedata r:id="rId59"/>
                </v:shape>
              </v:group>
            </w:pict>
          </mc:Fallback>
        </mc:AlternateContent>
      </w:r>
    </w:p>
    <w:p w14:paraId="7E73B21C" w14:textId="77777777" w:rsidR="00541743" w:rsidRDefault="006A0871">
      <w:pPr>
        <w:spacing w:after="129" w:line="460" w:lineRule="auto"/>
        <w:ind w:left="2235" w:right="1507" w:hanging="584"/>
      </w:pPr>
      <w:commentRangeStart w:id="248"/>
      <w:r>
        <w:rPr>
          <w:rFonts w:ascii="Sabon" w:eastAsia="Sabon" w:hAnsi="Sabon" w:cs="Sabon"/>
        </w:rPr>
        <w:t xml:space="preserve">(a) BFP image (b) Real space image </w:t>
      </w:r>
      <w:r>
        <w:rPr>
          <w:rFonts w:ascii="DFKai-SB" w:eastAsia="DFKai-SB" w:hAnsi="DFKai-SB" w:cs="DFKai-SB"/>
          <w:sz w:val="24"/>
        </w:rPr>
        <w:t xml:space="preserve">圖 </w:t>
      </w:r>
      <w:r>
        <w:rPr>
          <w:rFonts w:ascii="Sabon" w:eastAsia="Sabon" w:hAnsi="Sabon" w:cs="Sabon"/>
          <w:sz w:val="24"/>
        </w:rPr>
        <w:t xml:space="preserve">30: 300 grooves/mm grating </w:t>
      </w:r>
      <w:r>
        <w:rPr>
          <w:rFonts w:ascii="DFKai-SB" w:eastAsia="DFKai-SB" w:hAnsi="DFKai-SB" w:cs="DFKai-SB"/>
          <w:sz w:val="24"/>
        </w:rPr>
        <w:t>的影像</w:t>
      </w:r>
      <w:commentRangeEnd w:id="248"/>
      <w:r w:rsidR="00E347BB">
        <w:rPr>
          <w:rStyle w:val="CommentReference"/>
        </w:rPr>
        <w:commentReference w:id="248"/>
      </w:r>
    </w:p>
    <w:p w14:paraId="3784D70E" w14:textId="55D2F4DB" w:rsidR="00541743" w:rsidRDefault="006A0871">
      <w:pPr>
        <w:spacing w:after="543" w:line="312" w:lineRule="auto"/>
        <w:ind w:left="-15" w:right="172" w:firstLine="359"/>
      </w:pPr>
      <w:r>
        <w:rPr>
          <w:rFonts w:ascii="DFKai-SB" w:eastAsia="DFKai-SB" w:hAnsi="DFKai-SB" w:cs="DFKai-SB"/>
          <w:sz w:val="24"/>
        </w:rPr>
        <w:t xml:space="preserve">透過上述的初步研究，已印證該光學系統具有基礎的背焦面影像觀測能力，若能將彩色 </w:t>
      </w:r>
      <w:r>
        <w:rPr>
          <w:rFonts w:ascii="Sabon" w:eastAsia="Sabon" w:hAnsi="Sabon" w:cs="Sabon"/>
          <w:sz w:val="24"/>
        </w:rPr>
        <w:t xml:space="preserve">CCD </w:t>
      </w:r>
      <w:r>
        <w:rPr>
          <w:rFonts w:ascii="DFKai-SB" w:eastAsia="DFKai-SB" w:hAnsi="DFKai-SB" w:cs="DFKai-SB"/>
          <w:sz w:val="24"/>
        </w:rPr>
        <w:t xml:space="preserve">換回線光譜儀 </w:t>
      </w:r>
      <w:r>
        <w:rPr>
          <w:rFonts w:ascii="Sabon" w:eastAsia="Sabon" w:hAnsi="Sabon" w:cs="Sabon"/>
          <w:sz w:val="24"/>
        </w:rPr>
        <w:t>+</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的影像系統，即能實</w:t>
      </w:r>
      <w:del w:id="249" w:author="MH" w:date="2022-03-29T05:49:00Z">
        <w:r w:rsidDel="00FE0A67">
          <w:rPr>
            <w:rFonts w:ascii="DFKai-SB" w:eastAsia="DFKai-SB" w:hAnsi="DFKai-SB" w:cs="DFKai-SB" w:hint="eastAsia"/>
            <w:sz w:val="24"/>
          </w:rPr>
          <w:delText>線</w:delText>
        </w:r>
      </w:del>
      <w:ins w:id="250" w:author="MH" w:date="2022-03-29T05:50:00Z">
        <w:r w:rsidR="00FE0A67">
          <w:rPr>
            <w:rFonts w:ascii="DFKai-SB" w:eastAsia="DFKai-SB" w:hAnsi="DFKai-SB" w:cs="DFKai-SB" w:hint="eastAsia"/>
            <w:sz w:val="24"/>
          </w:rPr>
          <w:t>現</w:t>
        </w:r>
      </w:ins>
      <w:r>
        <w:rPr>
          <w:rFonts w:ascii="DFKai-SB" w:eastAsia="DFKai-SB" w:hAnsi="DFKai-SB" w:cs="DFKai-SB"/>
          <w:sz w:val="24"/>
        </w:rPr>
        <w:t>背焦面影像的高光譜影像量測，不過由於影像系統的轉移勢必牽涉大量參數的重新校正，且背焦面影像的線掃描尚有其他問題須待解決，礙於研究時間的限制，背焦面高光譜影像系統的整合須待由後續的研究者繼續開發，下章則會簡述該技術尚需克服的挑戰。</w:t>
      </w:r>
    </w:p>
    <w:p w14:paraId="7E3B09BA" w14:textId="77777777" w:rsidR="00541743" w:rsidRDefault="006A0871">
      <w:pPr>
        <w:pStyle w:val="Heading1"/>
        <w:ind w:left="-5"/>
      </w:pPr>
      <w:bookmarkStart w:id="251" w:name="_Toc32301"/>
      <w:r>
        <w:rPr>
          <w:rFonts w:ascii="Sabon" w:eastAsia="Sabon" w:hAnsi="Sabon" w:cs="Sabon"/>
        </w:rPr>
        <w:t xml:space="preserve">5 </w:t>
      </w:r>
      <w:r>
        <w:t>未來展望</w:t>
      </w:r>
      <w:bookmarkEnd w:id="251"/>
    </w:p>
    <w:p w14:paraId="39F11603" w14:textId="77777777" w:rsidR="00541743" w:rsidRDefault="006A0871">
      <w:pPr>
        <w:spacing w:after="4" w:line="312" w:lineRule="auto"/>
        <w:ind w:left="-5" w:right="172" w:hanging="10"/>
      </w:pPr>
      <w:r>
        <w:rPr>
          <w:rFonts w:ascii="DFKai-SB" w:eastAsia="DFKai-SB" w:hAnsi="DFKai-SB" w:cs="DFKai-SB"/>
          <w:sz w:val="24"/>
        </w:rPr>
        <w:t xml:space="preserve">在本研究中我們已經成功地建立起一部以線掃描技術為基礎，具有顯微高光譜影像觀測能力的量測系統。系統可以適用雷射螢光的光譜量測，同時，由於採用平行光照明的關係，也非常適合反射光譜的量測，並能針對影像感測器的背景 </w:t>
      </w:r>
      <w:r>
        <w:rPr>
          <w:rFonts w:ascii="Sabon" w:eastAsia="Sabon" w:hAnsi="Sabon" w:cs="Sabon"/>
          <w:sz w:val="24"/>
        </w:rPr>
        <w:t>(</w:t>
      </w:r>
      <w:r>
        <w:rPr>
          <w:rFonts w:ascii="DFKai-SB" w:eastAsia="DFKai-SB" w:hAnsi="DFKai-SB" w:cs="DFKai-SB"/>
          <w:sz w:val="24"/>
        </w:rPr>
        <w:t>雜訊</w:t>
      </w:r>
      <w:r>
        <w:rPr>
          <w:rFonts w:ascii="Sabon" w:eastAsia="Sabon" w:hAnsi="Sabon" w:cs="Sabon"/>
          <w:sz w:val="24"/>
        </w:rPr>
        <w:t xml:space="preserve">) </w:t>
      </w:r>
      <w:r>
        <w:rPr>
          <w:rFonts w:ascii="DFKai-SB" w:eastAsia="DFKai-SB" w:hAnsi="DFKai-SB" w:cs="DFKai-SB"/>
          <w:sz w:val="24"/>
        </w:rPr>
        <w:t xml:space="preserve">光譜，或是光源的參考光譜進行校準，以反射率來呈現樣品的反射光譜。此外，我們也對背焦面影像系統進行了初步的開發，並印證其觀測背焦面影像的能力。再結合本系統軟體上豐富的光譜瀏覽功能，以及儲存為 </w:t>
      </w:r>
      <w:r>
        <w:rPr>
          <w:rFonts w:ascii="Sabon" w:eastAsia="Sabon" w:hAnsi="Sabon" w:cs="Sabon"/>
          <w:sz w:val="24"/>
        </w:rPr>
        <w:t xml:space="preserve">TIFF </w:t>
      </w:r>
      <w:r>
        <w:rPr>
          <w:rFonts w:ascii="DFKai-SB" w:eastAsia="DFKai-SB" w:hAnsi="DFKai-SB" w:cs="DFKai-SB"/>
          <w:sz w:val="24"/>
        </w:rPr>
        <w:t>檔後與其他影像處理軟體的</w:t>
      </w:r>
      <w:r>
        <w:rPr>
          <w:rFonts w:ascii="DFKai-SB" w:eastAsia="DFKai-SB" w:hAnsi="DFKai-SB" w:cs="DFKai-SB"/>
          <w:sz w:val="24"/>
        </w:rPr>
        <w:lastRenderedPageBreak/>
        <w:t>高度相容性，我們認為本系統已具備相當完整的高光譜影像觀測功能性。且由於系統參數皆以便攜且易於修改的</w:t>
      </w:r>
      <w:r>
        <w:rPr>
          <w:rFonts w:ascii="Sabon" w:eastAsia="Sabon" w:hAnsi="Sabon" w:cs="Sabon"/>
          <w:sz w:val="24"/>
        </w:rPr>
        <w:t>.</w:t>
      </w:r>
      <w:proofErr w:type="spellStart"/>
      <w:r>
        <w:rPr>
          <w:rFonts w:ascii="Sabon" w:eastAsia="Sabon" w:hAnsi="Sabon" w:cs="Sabon"/>
          <w:sz w:val="24"/>
        </w:rPr>
        <w:t>init</w:t>
      </w:r>
      <w:proofErr w:type="spellEnd"/>
      <w:r>
        <w:rPr>
          <w:rFonts w:ascii="Sabon" w:eastAsia="Sabon" w:hAnsi="Sabon" w:cs="Sabon"/>
          <w:sz w:val="24"/>
        </w:rPr>
        <w:t xml:space="preserve"> </w:t>
      </w:r>
      <w:r>
        <w:rPr>
          <w:rFonts w:ascii="DFKai-SB" w:eastAsia="DFKai-SB" w:hAnsi="DFKai-SB" w:cs="DFKai-SB"/>
          <w:sz w:val="24"/>
        </w:rPr>
        <w:t>檔方式儲存，要將線掃描影像系統再與背焦面影像系統進行結合，應具有相當高的可行性。</w:t>
      </w:r>
    </w:p>
    <w:p w14:paraId="70E64B3A" w14:textId="77777777" w:rsidR="00541743" w:rsidRDefault="006A0871">
      <w:pPr>
        <w:spacing w:after="164" w:line="312" w:lineRule="auto"/>
        <w:ind w:left="-15" w:right="172" w:firstLine="359"/>
      </w:pPr>
      <w:r>
        <w:rPr>
          <w:rFonts w:ascii="DFKai-SB" w:eastAsia="DFKai-SB" w:hAnsi="DFKai-SB" w:cs="DFKai-SB"/>
          <w:sz w:val="24"/>
        </w:rPr>
        <w:t>以本研究的開發經驗來看，我們認為，背焦面影像系統與線掃描顯微系統的整合，尚有以下的挑戰需克服，是未來研究者值得探討的方向</w:t>
      </w:r>
      <w:r>
        <w:rPr>
          <w:rFonts w:ascii="Sabon" w:eastAsia="Sabon" w:hAnsi="Sabon" w:cs="Sabon"/>
          <w:sz w:val="24"/>
        </w:rPr>
        <w:t>:</w:t>
      </w:r>
    </w:p>
    <w:p w14:paraId="4DE0DD9D" w14:textId="77777777" w:rsidR="00541743" w:rsidRDefault="006A0871">
      <w:pPr>
        <w:numPr>
          <w:ilvl w:val="0"/>
          <w:numId w:val="9"/>
        </w:numPr>
        <w:spacing w:after="4" w:line="312" w:lineRule="auto"/>
        <w:ind w:right="284" w:hanging="319"/>
      </w:pPr>
      <w:r>
        <w:rPr>
          <w:rFonts w:ascii="DFKai-SB" w:eastAsia="DFKai-SB" w:hAnsi="DFKai-SB" w:cs="DFKai-SB"/>
          <w:sz w:val="24"/>
        </w:rPr>
        <w:t>當我們對樣品進行線掃描時，是透過移動樣品來改變掃描線的位置，所以所有的影像系統皆是固定不動的。但當我們要對樣品的背焦面影像進行掃描</w:t>
      </w:r>
    </w:p>
    <w:p w14:paraId="46A2BF74" w14:textId="77777777" w:rsidR="00541743" w:rsidRDefault="006A0871">
      <w:pPr>
        <w:spacing w:after="266"/>
        <w:ind w:left="850"/>
      </w:pPr>
      <w:r>
        <w:rPr>
          <w:noProof/>
          <w:lang w:val="en-MY" w:eastAsia="zh-CN"/>
        </w:rPr>
        <w:drawing>
          <wp:inline distT="0" distB="0" distL="0" distR="0" wp14:anchorId="147D516D" wp14:editId="26A97926">
            <wp:extent cx="4320027" cy="3191530"/>
            <wp:effectExtent l="0" t="0" r="0" b="0"/>
            <wp:docPr id="3092" name="Picture 3092"/>
            <wp:cNvGraphicFramePr/>
            <a:graphic xmlns:a="http://schemas.openxmlformats.org/drawingml/2006/main">
              <a:graphicData uri="http://schemas.openxmlformats.org/drawingml/2006/picture">
                <pic:pic xmlns:pic="http://schemas.openxmlformats.org/drawingml/2006/picture">
                  <pic:nvPicPr>
                    <pic:cNvPr id="3092" name="Picture 3092"/>
                    <pic:cNvPicPr/>
                  </pic:nvPicPr>
                  <pic:blipFill>
                    <a:blip r:embed="rId60" cstate="print">
                      <a:extLst>
                        <a:ext uri="{28A0092B-C50C-407E-A947-70E740481C1C}">
                          <a14:useLocalDpi xmlns:a14="http://schemas.microsoft.com/office/drawing/2010/main"/>
                        </a:ext>
                      </a:extLst>
                    </a:blip>
                    <a:stretch>
                      <a:fillRect/>
                    </a:stretch>
                  </pic:blipFill>
                  <pic:spPr>
                    <a:xfrm>
                      <a:off x="0" y="0"/>
                      <a:ext cx="4320027" cy="3191530"/>
                    </a:xfrm>
                    <a:prstGeom prst="rect">
                      <a:avLst/>
                    </a:prstGeom>
                  </pic:spPr>
                </pic:pic>
              </a:graphicData>
            </a:graphic>
          </wp:inline>
        </w:drawing>
      </w:r>
    </w:p>
    <w:p w14:paraId="6C97A2CC" w14:textId="77777777" w:rsidR="00541743" w:rsidRDefault="006A0871">
      <w:pPr>
        <w:spacing w:after="334" w:line="325" w:lineRule="auto"/>
        <w:ind w:left="-5" w:right="396" w:hanging="10"/>
        <w:jc w:val="both"/>
      </w:pPr>
      <w:r>
        <w:rPr>
          <w:rFonts w:ascii="DFKai-SB" w:eastAsia="DFKai-SB" w:hAnsi="DFKai-SB" w:cs="DFKai-SB"/>
          <w:sz w:val="24"/>
        </w:rPr>
        <w:t xml:space="preserve">圖 </w:t>
      </w:r>
      <w:r>
        <w:rPr>
          <w:rFonts w:ascii="Sabon" w:eastAsia="Sabon" w:hAnsi="Sabon" w:cs="Sabon"/>
          <w:sz w:val="24"/>
        </w:rPr>
        <w:t xml:space="preserve">31: 500 grooves/mm grating </w:t>
      </w:r>
      <w:r>
        <w:rPr>
          <w:rFonts w:ascii="DFKai-SB" w:eastAsia="DFKai-SB" w:hAnsi="DFKai-SB" w:cs="DFKai-SB"/>
          <w:sz w:val="24"/>
        </w:rPr>
        <w:t xml:space="preserve">的背焦面影像。像中左側的一皆影像比右側的一皆影像還亮，是因為 </w:t>
      </w:r>
      <w:r>
        <w:rPr>
          <w:rFonts w:ascii="Sabon" w:eastAsia="Sabon" w:hAnsi="Sabon" w:cs="Sabon"/>
          <w:sz w:val="24"/>
        </w:rPr>
        <w:t xml:space="preserve">grating </w:t>
      </w:r>
      <w:r>
        <w:rPr>
          <w:rFonts w:ascii="DFKai-SB" w:eastAsia="DFKai-SB" w:hAnsi="DFKai-SB" w:cs="DFKai-SB"/>
          <w:sz w:val="24"/>
        </w:rPr>
        <w:t>的製造方式，是帶有角度的刻痕，因此刻痕的其中一側會反射較多。</w:t>
      </w:r>
    </w:p>
    <w:p w14:paraId="104D6E43" w14:textId="77777777" w:rsidR="00541743" w:rsidRDefault="006A0871">
      <w:pPr>
        <w:spacing w:after="229" w:line="312" w:lineRule="auto"/>
        <w:ind w:left="608" w:right="172" w:hanging="10"/>
      </w:pPr>
      <w:r>
        <w:rPr>
          <w:rFonts w:ascii="DFKai-SB" w:eastAsia="DFKai-SB" w:hAnsi="DFKai-SB" w:cs="DFKai-SB"/>
          <w:sz w:val="24"/>
        </w:rPr>
        <w:t>時，便無法以這樣的方式掃描，因為無論如何移動樣品，背焦面影像的成像位置都是固定的。要如何在線掃描儀的入射狹縫處「移動背焦面影像」，將是一個關鍵的課題。若同樣要維持線掃描儀與影像感測器不動的設定，則可能要移動包括顯微物鏡與成像鏡在內的整個背焦面影像系統。</w:t>
      </w:r>
    </w:p>
    <w:p w14:paraId="058BC773" w14:textId="10FB87AE" w:rsidR="00541743" w:rsidRDefault="006A0871">
      <w:pPr>
        <w:numPr>
          <w:ilvl w:val="0"/>
          <w:numId w:val="9"/>
        </w:numPr>
        <w:spacing w:after="183" w:line="325" w:lineRule="auto"/>
        <w:ind w:right="284" w:hanging="319"/>
      </w:pPr>
      <w:r>
        <w:rPr>
          <w:rFonts w:ascii="DFKai-SB" w:eastAsia="DFKai-SB" w:hAnsi="DFKai-SB" w:cs="DFKai-SB"/>
          <w:sz w:val="24"/>
        </w:rPr>
        <w:t>在顯微實域影像觀測時，就算在線掃描影像下，也能大致透過入射狹縫上影像的單軸空間特徵，確認成像是否清楚並準確對焦。然而，當入射狹縫上的影像為背焦面影像時，由於背焦面影像已不再有樣品的空間特徵，我們很難以背焦面影像的來確認對焦狀態。這也是我們在最後的背焦面影像系統中採用平行雙成像架構的原因之一，觀測時可以先以</w:t>
      </w:r>
      <w:del w:id="252" w:author="MH" w:date="2022-03-29T05:57:00Z">
        <w:r w:rsidDel="008B4811">
          <w:rPr>
            <w:rFonts w:ascii="DFKai-SB" w:eastAsia="DFKai-SB" w:hAnsi="DFKai-SB" w:cs="DFKai-SB" w:hint="eastAsia"/>
            <w:sz w:val="24"/>
          </w:rPr>
          <w:delText>時</w:delText>
        </w:r>
      </w:del>
      <w:ins w:id="253" w:author="MH" w:date="2022-03-29T05:57:00Z">
        <w:r w:rsidR="008B4811">
          <w:rPr>
            <w:rFonts w:ascii="DFKai-SB" w:eastAsia="DFKai-SB" w:hAnsi="DFKai-SB" w:cs="DFKai-SB" w:hint="eastAsia"/>
            <w:sz w:val="24"/>
          </w:rPr>
          <w:t>實</w:t>
        </w:r>
      </w:ins>
      <w:r>
        <w:rPr>
          <w:rFonts w:ascii="DFKai-SB" w:eastAsia="DFKai-SB" w:hAnsi="DFKai-SB" w:cs="DFKai-SB"/>
          <w:sz w:val="24"/>
        </w:rPr>
        <w:t>域影像調整對焦，並同</w:t>
      </w:r>
      <w:r>
        <w:rPr>
          <w:rFonts w:ascii="DFKai-SB" w:eastAsia="DFKai-SB" w:hAnsi="DFKai-SB" w:cs="DFKai-SB"/>
          <w:sz w:val="24"/>
        </w:rPr>
        <w:lastRenderedPageBreak/>
        <w:t>時觀測背焦面影像是否清楚。但要如何確認</w:t>
      </w:r>
      <w:ins w:id="254" w:author="MH" w:date="2022-03-29T05:58:00Z">
        <w:r w:rsidR="008B4811">
          <w:rPr>
            <w:rFonts w:ascii="DFKai-SB" w:eastAsia="DFKai-SB" w:hAnsi="DFKai-SB" w:cs="DFKai-SB" w:hint="eastAsia"/>
            <w:sz w:val="24"/>
          </w:rPr>
          <w:t>實</w:t>
        </w:r>
      </w:ins>
      <w:bookmarkStart w:id="255" w:name="_GoBack"/>
      <w:bookmarkEnd w:id="255"/>
      <w:del w:id="256" w:author="MH" w:date="2022-03-29T05:58:00Z">
        <w:r w:rsidDel="008B4811">
          <w:rPr>
            <w:rFonts w:ascii="DFKai-SB" w:eastAsia="DFKai-SB" w:hAnsi="DFKai-SB" w:cs="DFKai-SB"/>
            <w:sz w:val="24"/>
          </w:rPr>
          <w:delText>時</w:delText>
        </w:r>
      </w:del>
      <w:r>
        <w:rPr>
          <w:rFonts w:ascii="DFKai-SB" w:eastAsia="DFKai-SB" w:hAnsi="DFKai-SB" w:cs="DFKai-SB"/>
          <w:sz w:val="24"/>
        </w:rPr>
        <w:t>域影像清楚時，背焦面影像也是準焦的</w:t>
      </w:r>
      <w:r>
        <w:rPr>
          <w:rFonts w:ascii="Sabon" w:eastAsia="Sabon" w:hAnsi="Sabon" w:cs="Sabon"/>
          <w:sz w:val="24"/>
        </w:rPr>
        <w:t xml:space="preserve">? </w:t>
      </w:r>
      <w:r>
        <w:rPr>
          <w:rFonts w:ascii="DFKai-SB" w:eastAsia="DFKai-SB" w:hAnsi="DFKai-SB" w:cs="DFKai-SB"/>
          <w:sz w:val="24"/>
        </w:rPr>
        <w:t>這牽涉到兩個光路之間的匹配與校正，亦是值得深究的方向。</w:t>
      </w:r>
    </w:p>
    <w:p w14:paraId="5E6F48B6" w14:textId="77777777" w:rsidR="00541743" w:rsidRDefault="006A0871">
      <w:pPr>
        <w:spacing w:after="546" w:line="312" w:lineRule="auto"/>
        <w:ind w:left="-15" w:right="172" w:firstLine="359"/>
      </w:pPr>
      <w:r>
        <w:rPr>
          <w:rFonts w:ascii="DFKai-SB" w:eastAsia="DFKai-SB" w:hAnsi="DFKai-SB" w:cs="DFKai-SB"/>
          <w:sz w:val="24"/>
        </w:rPr>
        <w:t xml:space="preserve">除此之外，我們已經完整建立起的顯微線掃描高光譜影像系統，能夠快速地建立大範圍的顯微高光譜影像，單軸的線掃描方式使速度提升，操作也更簡單。採用平行光照明的架構，使系統除了螢光以外，也很適合做反射光譜的量測。再加上完整的光譜瀏覽功能，對於新穎材料的表面量測、產品的微結構驗證等，都可以提供極有效率的觀測功能。不過針對本系統目前的狀態，我們仍然認為掃描速度有提升的空間。線掃描技術的初衷是提升掃描的速度，然而線光譜儀需搭配二維影像感測器使用，與傳統光譜儀搭配的一維影像感測器相比，其讀取速度確實較慢。我們所使用的 </w:t>
      </w:r>
      <w:proofErr w:type="spellStart"/>
      <w:r>
        <w:rPr>
          <w:rFonts w:ascii="Sabon" w:eastAsia="Sabon" w:hAnsi="Sabon" w:cs="Sabon"/>
          <w:sz w:val="24"/>
        </w:rPr>
        <w:t>iXon</w:t>
      </w:r>
      <w:proofErr w:type="spellEnd"/>
      <w:r>
        <w:rPr>
          <w:rFonts w:ascii="Sabon" w:eastAsia="Sabon" w:hAnsi="Sabon" w:cs="Sabon"/>
          <w:sz w:val="24"/>
        </w:rPr>
        <w:t xml:space="preserve"> </w:t>
      </w:r>
      <w:r>
        <w:rPr>
          <w:rFonts w:ascii="DFKai-SB" w:eastAsia="DFKai-SB" w:hAnsi="DFKai-SB" w:cs="DFKai-SB"/>
          <w:sz w:val="24"/>
        </w:rPr>
        <w:t>感測器，最後也導致系統的掃描速度不如預期。若換用不同的二維影像感測器進行觀測，是否能在近一步提升其掃描速度，也相當值得深究。</w:t>
      </w:r>
    </w:p>
    <w:p w14:paraId="6E456853" w14:textId="77777777" w:rsidR="00541743" w:rsidRDefault="006A0871">
      <w:pPr>
        <w:spacing w:after="179"/>
        <w:ind w:left="-5" w:hanging="10"/>
      </w:pPr>
      <w:r>
        <w:rPr>
          <w:rFonts w:ascii="Sabon" w:eastAsia="Sabon" w:hAnsi="Sabon" w:cs="Sabon"/>
          <w:b/>
          <w:sz w:val="34"/>
        </w:rPr>
        <w:t>References</w:t>
      </w:r>
    </w:p>
    <w:p w14:paraId="77C01BCE" w14:textId="77777777" w:rsidR="00541743" w:rsidRDefault="006A0871">
      <w:pPr>
        <w:numPr>
          <w:ilvl w:val="0"/>
          <w:numId w:val="10"/>
        </w:numPr>
        <w:spacing w:after="86" w:line="337" w:lineRule="auto"/>
        <w:ind w:right="395" w:hanging="664"/>
        <w:jc w:val="both"/>
      </w:pPr>
      <w:r>
        <w:rPr>
          <w:rFonts w:ascii="Sabon" w:eastAsia="Sabon" w:hAnsi="Sabon" w:cs="Sabon"/>
          <w:sz w:val="24"/>
        </w:rPr>
        <w:t>Gary A Roth et al. “</w:t>
      </w:r>
      <w:proofErr w:type="spellStart"/>
      <w:r>
        <w:rPr>
          <w:rFonts w:ascii="Sabon" w:eastAsia="Sabon" w:hAnsi="Sabon" w:cs="Sabon"/>
          <w:sz w:val="24"/>
        </w:rPr>
        <w:t>Hyperspectral</w:t>
      </w:r>
      <w:proofErr w:type="spellEnd"/>
      <w:r>
        <w:rPr>
          <w:rFonts w:ascii="Sabon" w:eastAsia="Sabon" w:hAnsi="Sabon" w:cs="Sabon"/>
          <w:sz w:val="24"/>
        </w:rPr>
        <w:t xml:space="preserve"> microscopy as an analytical tool for nanomaterials”.In</w:t>
      </w:r>
      <w:proofErr w:type="gramStart"/>
      <w:r>
        <w:rPr>
          <w:rFonts w:ascii="Sabon" w:eastAsia="Sabon" w:hAnsi="Sabon" w:cs="Sabon"/>
          <w:sz w:val="24"/>
        </w:rPr>
        <w:t>:</w:t>
      </w:r>
      <w:r>
        <w:rPr>
          <w:rFonts w:ascii="Sabon" w:eastAsia="Sabon" w:hAnsi="Sabon" w:cs="Sabon"/>
          <w:i/>
          <w:sz w:val="24"/>
        </w:rPr>
        <w:t>WileyInterdisciplinaryReviews:NanomedicineandNanobiotechnology</w:t>
      </w:r>
      <w:proofErr w:type="gramEnd"/>
      <w:r>
        <w:rPr>
          <w:rFonts w:ascii="Sabon" w:eastAsia="Sabon" w:hAnsi="Sabon" w:cs="Sabon"/>
          <w:i/>
          <w:sz w:val="24"/>
        </w:rPr>
        <w:t xml:space="preserve"> </w:t>
      </w:r>
      <w:r>
        <w:rPr>
          <w:rFonts w:ascii="Sabon" w:eastAsia="Sabon" w:hAnsi="Sabon" w:cs="Sabon"/>
          <w:sz w:val="24"/>
        </w:rPr>
        <w:t>7.4 (2015), pp. 565–579.</w:t>
      </w:r>
    </w:p>
    <w:p w14:paraId="1FF79E28" w14:textId="77777777" w:rsidR="00541743" w:rsidRDefault="006A0871">
      <w:pPr>
        <w:numPr>
          <w:ilvl w:val="0"/>
          <w:numId w:val="10"/>
        </w:numPr>
        <w:spacing w:after="86" w:line="337" w:lineRule="auto"/>
        <w:ind w:right="395" w:hanging="664"/>
        <w:jc w:val="both"/>
      </w:pPr>
      <w:r>
        <w:rPr>
          <w:rFonts w:ascii="Sabon" w:eastAsia="Sabon" w:hAnsi="Sabon" w:cs="Sabon"/>
          <w:sz w:val="24"/>
        </w:rPr>
        <w:t xml:space="preserve">Delong Zhang et al. “Quantitative vibrational imaging by </w:t>
      </w:r>
      <w:proofErr w:type="spellStart"/>
      <w:r>
        <w:rPr>
          <w:rFonts w:ascii="Sabon" w:eastAsia="Sabon" w:hAnsi="Sabon" w:cs="Sabon"/>
          <w:sz w:val="24"/>
        </w:rPr>
        <w:t>hyperspectral</w:t>
      </w:r>
      <w:proofErr w:type="spellEnd"/>
      <w:r>
        <w:rPr>
          <w:rFonts w:ascii="Sabon" w:eastAsia="Sabon" w:hAnsi="Sabon" w:cs="Sabon"/>
          <w:sz w:val="24"/>
        </w:rPr>
        <w:t xml:space="preserve"> stimulated Raman scattering microscopy and multivariate curve resolution analysis”. In: </w:t>
      </w:r>
      <w:r>
        <w:rPr>
          <w:rFonts w:ascii="Sabon" w:eastAsia="Sabon" w:hAnsi="Sabon" w:cs="Sabon"/>
          <w:i/>
          <w:sz w:val="24"/>
        </w:rPr>
        <w:t xml:space="preserve">Analytical chemistry </w:t>
      </w:r>
      <w:r>
        <w:rPr>
          <w:rFonts w:ascii="Sabon" w:eastAsia="Sabon" w:hAnsi="Sabon" w:cs="Sabon"/>
          <w:sz w:val="24"/>
        </w:rPr>
        <w:t>85.1 (2013), pp. 98–106.</w:t>
      </w:r>
    </w:p>
    <w:p w14:paraId="797B22CB" w14:textId="77777777" w:rsidR="00541743" w:rsidRDefault="006A0871">
      <w:pPr>
        <w:numPr>
          <w:ilvl w:val="0"/>
          <w:numId w:val="10"/>
        </w:numPr>
        <w:spacing w:after="86" w:line="337" w:lineRule="auto"/>
        <w:ind w:right="395" w:hanging="664"/>
        <w:jc w:val="both"/>
      </w:pPr>
      <w:r>
        <w:rPr>
          <w:rFonts w:ascii="Sabon" w:eastAsia="Sabon" w:hAnsi="Sabon" w:cs="Sabon"/>
          <w:sz w:val="24"/>
        </w:rPr>
        <w:t xml:space="preserve">Adrian F </w:t>
      </w:r>
      <w:proofErr w:type="spellStart"/>
      <w:r>
        <w:rPr>
          <w:rFonts w:ascii="Sabon" w:eastAsia="Sabon" w:hAnsi="Sabon" w:cs="Sabon"/>
          <w:sz w:val="24"/>
        </w:rPr>
        <w:t>Pegoraro</w:t>
      </w:r>
      <w:proofErr w:type="spellEnd"/>
      <w:r>
        <w:rPr>
          <w:rFonts w:ascii="Sabon" w:eastAsia="Sabon" w:hAnsi="Sabon" w:cs="Sabon"/>
          <w:sz w:val="24"/>
        </w:rPr>
        <w:t xml:space="preserve"> et al. “</w:t>
      </w:r>
      <w:proofErr w:type="spellStart"/>
      <w:r>
        <w:rPr>
          <w:rFonts w:ascii="Sabon" w:eastAsia="Sabon" w:hAnsi="Sabon" w:cs="Sabon"/>
          <w:sz w:val="24"/>
        </w:rPr>
        <w:t>Hyperspectral</w:t>
      </w:r>
      <w:proofErr w:type="spellEnd"/>
      <w:r>
        <w:rPr>
          <w:rFonts w:ascii="Sabon" w:eastAsia="Sabon" w:hAnsi="Sabon" w:cs="Sabon"/>
          <w:sz w:val="24"/>
        </w:rPr>
        <w:t xml:space="preserve"> multimodal CARS microscopy in the fingerprint region”. In: </w:t>
      </w:r>
      <w:r>
        <w:rPr>
          <w:rFonts w:ascii="Sabon" w:eastAsia="Sabon" w:hAnsi="Sabon" w:cs="Sabon"/>
          <w:i/>
          <w:sz w:val="24"/>
        </w:rPr>
        <w:t xml:space="preserve">Journal of </w:t>
      </w:r>
      <w:proofErr w:type="spellStart"/>
      <w:r>
        <w:rPr>
          <w:rFonts w:ascii="Sabon" w:eastAsia="Sabon" w:hAnsi="Sabon" w:cs="Sabon"/>
          <w:i/>
          <w:sz w:val="24"/>
        </w:rPr>
        <w:t>biophotonics</w:t>
      </w:r>
      <w:proofErr w:type="spellEnd"/>
      <w:r>
        <w:rPr>
          <w:rFonts w:ascii="Sabon" w:eastAsia="Sabon" w:hAnsi="Sabon" w:cs="Sabon"/>
          <w:i/>
          <w:sz w:val="24"/>
        </w:rPr>
        <w:t xml:space="preserve"> </w:t>
      </w:r>
      <w:r>
        <w:rPr>
          <w:rFonts w:ascii="Sabon" w:eastAsia="Sabon" w:hAnsi="Sabon" w:cs="Sabon"/>
          <w:sz w:val="24"/>
        </w:rPr>
        <w:t>7.1-2 (2014), pp. 49–58.</w:t>
      </w:r>
    </w:p>
    <w:p w14:paraId="03F2C3C8" w14:textId="77777777" w:rsidR="00541743" w:rsidRDefault="006A0871">
      <w:pPr>
        <w:numPr>
          <w:ilvl w:val="0"/>
          <w:numId w:val="10"/>
        </w:numPr>
        <w:spacing w:after="86" w:line="337" w:lineRule="auto"/>
        <w:ind w:right="395" w:hanging="664"/>
        <w:jc w:val="both"/>
      </w:pPr>
      <w:r>
        <w:rPr>
          <w:rFonts w:ascii="Sabon" w:eastAsia="Sabon" w:hAnsi="Sabon" w:cs="Sabon"/>
          <w:sz w:val="24"/>
        </w:rPr>
        <w:t xml:space="preserve">Silas J </w:t>
      </w:r>
      <w:proofErr w:type="spellStart"/>
      <w:r>
        <w:rPr>
          <w:rFonts w:ascii="Sabon" w:eastAsia="Sabon" w:hAnsi="Sabon" w:cs="Sabon"/>
          <w:sz w:val="24"/>
        </w:rPr>
        <w:t>Leavesley</w:t>
      </w:r>
      <w:proofErr w:type="spellEnd"/>
      <w:r>
        <w:rPr>
          <w:rFonts w:ascii="Sabon" w:eastAsia="Sabon" w:hAnsi="Sabon" w:cs="Sabon"/>
          <w:sz w:val="24"/>
        </w:rPr>
        <w:t xml:space="preserve"> et al. “</w:t>
      </w:r>
      <w:proofErr w:type="spellStart"/>
      <w:r>
        <w:rPr>
          <w:rFonts w:ascii="Sabon" w:eastAsia="Sabon" w:hAnsi="Sabon" w:cs="Sabon"/>
          <w:sz w:val="24"/>
        </w:rPr>
        <w:t>Hyperspectral</w:t>
      </w:r>
      <w:proofErr w:type="spellEnd"/>
      <w:r>
        <w:rPr>
          <w:rFonts w:ascii="Sabon" w:eastAsia="Sabon" w:hAnsi="Sabon" w:cs="Sabon"/>
          <w:sz w:val="24"/>
        </w:rPr>
        <w:t xml:space="preserve"> imaging microscopy for identification and quantitative analysis of fluorescently-labeled cells in highly </w:t>
      </w:r>
      <w:proofErr w:type="spellStart"/>
      <w:r>
        <w:rPr>
          <w:rFonts w:ascii="Sabon" w:eastAsia="Sabon" w:hAnsi="Sabon" w:cs="Sabon"/>
          <w:sz w:val="24"/>
        </w:rPr>
        <w:t>autofluorescent</w:t>
      </w:r>
      <w:proofErr w:type="spellEnd"/>
      <w:r>
        <w:rPr>
          <w:rFonts w:ascii="Sabon" w:eastAsia="Sabon" w:hAnsi="Sabon" w:cs="Sabon"/>
          <w:sz w:val="24"/>
        </w:rPr>
        <w:t xml:space="preserve"> tissue”. In: </w:t>
      </w:r>
      <w:r>
        <w:rPr>
          <w:rFonts w:ascii="Sabon" w:eastAsia="Sabon" w:hAnsi="Sabon" w:cs="Sabon"/>
          <w:i/>
          <w:sz w:val="24"/>
        </w:rPr>
        <w:t xml:space="preserve">Journal of </w:t>
      </w:r>
      <w:proofErr w:type="spellStart"/>
      <w:r>
        <w:rPr>
          <w:rFonts w:ascii="Sabon" w:eastAsia="Sabon" w:hAnsi="Sabon" w:cs="Sabon"/>
          <w:i/>
          <w:sz w:val="24"/>
        </w:rPr>
        <w:t>biophotonics</w:t>
      </w:r>
      <w:proofErr w:type="spellEnd"/>
      <w:r>
        <w:rPr>
          <w:rFonts w:ascii="Sabon" w:eastAsia="Sabon" w:hAnsi="Sabon" w:cs="Sabon"/>
          <w:i/>
          <w:sz w:val="24"/>
        </w:rPr>
        <w:t xml:space="preserve"> </w:t>
      </w:r>
      <w:r>
        <w:rPr>
          <w:rFonts w:ascii="Sabon" w:eastAsia="Sabon" w:hAnsi="Sabon" w:cs="Sabon"/>
          <w:sz w:val="24"/>
        </w:rPr>
        <w:t>5.1 (2012), pp. 67–84.</w:t>
      </w:r>
    </w:p>
    <w:p w14:paraId="134D70DA" w14:textId="77777777" w:rsidR="00541743" w:rsidRDefault="006A0871">
      <w:pPr>
        <w:numPr>
          <w:ilvl w:val="0"/>
          <w:numId w:val="10"/>
        </w:numPr>
        <w:spacing w:after="86" w:line="337" w:lineRule="auto"/>
        <w:ind w:right="395" w:hanging="664"/>
        <w:jc w:val="both"/>
      </w:pPr>
      <w:r>
        <w:rPr>
          <w:rFonts w:ascii="Sabon" w:eastAsia="Sabon" w:hAnsi="Sabon" w:cs="Sabon"/>
          <w:sz w:val="24"/>
        </w:rPr>
        <w:t xml:space="preserve">Vincent </w:t>
      </w:r>
      <w:proofErr w:type="spellStart"/>
      <w:r>
        <w:rPr>
          <w:rFonts w:ascii="Sabon" w:eastAsia="Sabon" w:hAnsi="Sabon" w:cs="Sabon"/>
          <w:sz w:val="24"/>
        </w:rPr>
        <w:t>Studer</w:t>
      </w:r>
      <w:proofErr w:type="spellEnd"/>
      <w:r>
        <w:rPr>
          <w:rFonts w:ascii="Sabon" w:eastAsia="Sabon" w:hAnsi="Sabon" w:cs="Sabon"/>
          <w:sz w:val="24"/>
        </w:rPr>
        <w:t xml:space="preserve"> et al. “Compressive fluorescence microscopy for biological and </w:t>
      </w:r>
      <w:proofErr w:type="spellStart"/>
      <w:r>
        <w:rPr>
          <w:rFonts w:ascii="Sabon" w:eastAsia="Sabon" w:hAnsi="Sabon" w:cs="Sabon"/>
          <w:sz w:val="24"/>
        </w:rPr>
        <w:t>hyperspectral</w:t>
      </w:r>
      <w:proofErr w:type="spellEnd"/>
      <w:r>
        <w:rPr>
          <w:rFonts w:ascii="Sabon" w:eastAsia="Sabon" w:hAnsi="Sabon" w:cs="Sabon"/>
          <w:sz w:val="24"/>
        </w:rPr>
        <w:t xml:space="preserve"> imaging”. In: </w:t>
      </w:r>
      <w:r>
        <w:rPr>
          <w:rFonts w:ascii="Sabon" w:eastAsia="Sabon" w:hAnsi="Sabon" w:cs="Sabon"/>
          <w:i/>
          <w:sz w:val="24"/>
        </w:rPr>
        <w:t xml:space="preserve">Proceedings of the National Academy of Sciences </w:t>
      </w:r>
      <w:r>
        <w:rPr>
          <w:rFonts w:ascii="Sabon" w:eastAsia="Sabon" w:hAnsi="Sabon" w:cs="Sabon"/>
          <w:sz w:val="24"/>
        </w:rPr>
        <w:t>109.26 (2012), E1679–E1687.</w:t>
      </w:r>
    </w:p>
    <w:p w14:paraId="1CEF2095" w14:textId="77777777" w:rsidR="00541743" w:rsidRDefault="006A0871">
      <w:pPr>
        <w:numPr>
          <w:ilvl w:val="0"/>
          <w:numId w:val="10"/>
        </w:numPr>
        <w:spacing w:after="86" w:line="337" w:lineRule="auto"/>
        <w:ind w:right="395" w:hanging="664"/>
        <w:jc w:val="both"/>
      </w:pPr>
      <w:proofErr w:type="spellStart"/>
      <w:r>
        <w:rPr>
          <w:rFonts w:ascii="Sabon" w:eastAsia="Sabon" w:hAnsi="Sabon" w:cs="Sabon"/>
          <w:sz w:val="24"/>
        </w:rPr>
        <w:t>Dimitris</w:t>
      </w:r>
      <w:proofErr w:type="spellEnd"/>
      <w:r>
        <w:rPr>
          <w:rFonts w:ascii="Sabon" w:eastAsia="Sabon" w:hAnsi="Sabon" w:cs="Sabon"/>
          <w:sz w:val="24"/>
        </w:rPr>
        <w:t xml:space="preserve"> </w:t>
      </w:r>
      <w:proofErr w:type="spellStart"/>
      <w:r>
        <w:rPr>
          <w:rFonts w:ascii="Sabon" w:eastAsia="Sabon" w:hAnsi="Sabon" w:cs="Sabon"/>
          <w:sz w:val="24"/>
        </w:rPr>
        <w:t>Manolakis</w:t>
      </w:r>
      <w:proofErr w:type="spellEnd"/>
      <w:r>
        <w:rPr>
          <w:rFonts w:ascii="Sabon" w:eastAsia="Sabon" w:hAnsi="Sabon" w:cs="Sabon"/>
          <w:sz w:val="24"/>
        </w:rPr>
        <w:t xml:space="preserve"> and Gary Shaw. “Detection algorithms for </w:t>
      </w:r>
      <w:proofErr w:type="spellStart"/>
      <w:r>
        <w:rPr>
          <w:rFonts w:ascii="Sabon" w:eastAsia="Sabon" w:hAnsi="Sabon" w:cs="Sabon"/>
          <w:sz w:val="24"/>
        </w:rPr>
        <w:t>hyperspectral</w:t>
      </w:r>
      <w:proofErr w:type="spellEnd"/>
      <w:r>
        <w:rPr>
          <w:rFonts w:ascii="Sabon" w:eastAsia="Sabon" w:hAnsi="Sabon" w:cs="Sabon"/>
          <w:sz w:val="24"/>
        </w:rPr>
        <w:t xml:space="preserve"> imaging applications”. In: </w:t>
      </w:r>
      <w:r>
        <w:rPr>
          <w:rFonts w:ascii="Sabon" w:eastAsia="Sabon" w:hAnsi="Sabon" w:cs="Sabon"/>
          <w:i/>
          <w:sz w:val="24"/>
        </w:rPr>
        <w:t xml:space="preserve">IEEE signal processing magazine </w:t>
      </w:r>
      <w:r>
        <w:rPr>
          <w:rFonts w:ascii="Sabon" w:eastAsia="Sabon" w:hAnsi="Sabon" w:cs="Sabon"/>
          <w:sz w:val="24"/>
        </w:rPr>
        <w:t>19.1 (2002), pp. 29–43.</w:t>
      </w:r>
    </w:p>
    <w:p w14:paraId="1CC1AF40" w14:textId="77777777" w:rsidR="00541743" w:rsidRDefault="006A0871">
      <w:pPr>
        <w:numPr>
          <w:ilvl w:val="0"/>
          <w:numId w:val="10"/>
        </w:numPr>
        <w:spacing w:after="86" w:line="337" w:lineRule="auto"/>
        <w:ind w:right="395" w:hanging="664"/>
        <w:jc w:val="both"/>
      </w:pPr>
      <w:r>
        <w:rPr>
          <w:rFonts w:ascii="Sabon" w:eastAsia="Sabon" w:hAnsi="Sabon" w:cs="Sabon"/>
          <w:sz w:val="24"/>
        </w:rPr>
        <w:lastRenderedPageBreak/>
        <w:t xml:space="preserve">José MP </w:t>
      </w:r>
      <w:proofErr w:type="spellStart"/>
      <w:r>
        <w:rPr>
          <w:rFonts w:ascii="Sabon" w:eastAsia="Sabon" w:hAnsi="Sabon" w:cs="Sabon"/>
          <w:sz w:val="24"/>
        </w:rPr>
        <w:t>Nascimento</w:t>
      </w:r>
      <w:proofErr w:type="spellEnd"/>
      <w:r>
        <w:rPr>
          <w:rFonts w:ascii="Sabon" w:eastAsia="Sabon" w:hAnsi="Sabon" w:cs="Sabon"/>
          <w:sz w:val="24"/>
        </w:rPr>
        <w:t xml:space="preserve"> and José MB Dias. “Vertex component analysis: A fast algorithmtounmixhyperspectraldata”.In</w:t>
      </w:r>
      <w:proofErr w:type="gramStart"/>
      <w:r>
        <w:rPr>
          <w:rFonts w:ascii="Sabon" w:eastAsia="Sabon" w:hAnsi="Sabon" w:cs="Sabon"/>
          <w:sz w:val="24"/>
        </w:rPr>
        <w:t>:</w:t>
      </w:r>
      <w:r>
        <w:rPr>
          <w:rFonts w:ascii="Sabon" w:eastAsia="Sabon" w:hAnsi="Sabon" w:cs="Sabon"/>
          <w:i/>
          <w:sz w:val="24"/>
        </w:rPr>
        <w:t>IEEEtransactionsonGeoscience</w:t>
      </w:r>
      <w:proofErr w:type="gramEnd"/>
      <w:r>
        <w:rPr>
          <w:rFonts w:ascii="Sabon" w:eastAsia="Sabon" w:hAnsi="Sabon" w:cs="Sabon"/>
          <w:i/>
          <w:sz w:val="24"/>
        </w:rPr>
        <w:t xml:space="preserve"> and Remote Sensing </w:t>
      </w:r>
      <w:r>
        <w:rPr>
          <w:rFonts w:ascii="Sabon" w:eastAsia="Sabon" w:hAnsi="Sabon" w:cs="Sabon"/>
          <w:sz w:val="24"/>
        </w:rPr>
        <w:t>43.4 (2005), pp. 898–910.</w:t>
      </w:r>
    </w:p>
    <w:p w14:paraId="4D6CE9CA" w14:textId="77777777" w:rsidR="00541743" w:rsidRDefault="006A0871">
      <w:pPr>
        <w:numPr>
          <w:ilvl w:val="0"/>
          <w:numId w:val="10"/>
        </w:numPr>
        <w:spacing w:after="132"/>
        <w:ind w:right="395" w:hanging="664"/>
        <w:jc w:val="both"/>
      </w:pPr>
      <w:proofErr w:type="spellStart"/>
      <w:r>
        <w:rPr>
          <w:rFonts w:ascii="Sabon" w:eastAsia="Sabon" w:hAnsi="Sabon" w:cs="Sabon"/>
          <w:sz w:val="24"/>
        </w:rPr>
        <w:t>Dimitris</w:t>
      </w:r>
      <w:proofErr w:type="spellEnd"/>
      <w:r>
        <w:rPr>
          <w:rFonts w:ascii="Sabon" w:eastAsia="Sabon" w:hAnsi="Sabon" w:cs="Sabon"/>
          <w:sz w:val="24"/>
        </w:rPr>
        <w:t xml:space="preserve"> </w:t>
      </w:r>
      <w:proofErr w:type="spellStart"/>
      <w:r>
        <w:rPr>
          <w:rFonts w:ascii="Sabon" w:eastAsia="Sabon" w:hAnsi="Sabon" w:cs="Sabon"/>
          <w:sz w:val="24"/>
        </w:rPr>
        <w:t>Manolakis</w:t>
      </w:r>
      <w:proofErr w:type="spellEnd"/>
      <w:r>
        <w:rPr>
          <w:rFonts w:ascii="Sabon" w:eastAsia="Sabon" w:hAnsi="Sabon" w:cs="Sabon"/>
          <w:sz w:val="24"/>
        </w:rPr>
        <w:t xml:space="preserve"> et al. “Is there a best </w:t>
      </w:r>
      <w:proofErr w:type="spellStart"/>
      <w:r>
        <w:rPr>
          <w:rFonts w:ascii="Sabon" w:eastAsia="Sabon" w:hAnsi="Sabon" w:cs="Sabon"/>
          <w:sz w:val="24"/>
        </w:rPr>
        <w:t>hyperspectral</w:t>
      </w:r>
      <w:proofErr w:type="spellEnd"/>
      <w:r>
        <w:rPr>
          <w:rFonts w:ascii="Sabon" w:eastAsia="Sabon" w:hAnsi="Sabon" w:cs="Sabon"/>
          <w:sz w:val="24"/>
        </w:rPr>
        <w:t xml:space="preserve"> detection algorithm?”</w:t>
      </w:r>
    </w:p>
    <w:p w14:paraId="6651C56B" w14:textId="77777777" w:rsidR="00541743" w:rsidRDefault="006A0871">
      <w:pPr>
        <w:spacing w:after="69" w:line="336" w:lineRule="auto"/>
        <w:ind w:left="664" w:right="411"/>
        <w:jc w:val="both"/>
      </w:pPr>
      <w:r>
        <w:rPr>
          <w:rFonts w:ascii="Sabon" w:eastAsia="Sabon" w:hAnsi="Sabon" w:cs="Sabon"/>
          <w:sz w:val="24"/>
        </w:rPr>
        <w:t xml:space="preserve">In: </w:t>
      </w:r>
      <w:r>
        <w:rPr>
          <w:rFonts w:ascii="Sabon" w:eastAsia="Sabon" w:hAnsi="Sabon" w:cs="Sabon"/>
          <w:i/>
          <w:sz w:val="24"/>
        </w:rPr>
        <w:t xml:space="preserve">Algorithms and technologies for multispectral, </w:t>
      </w:r>
      <w:proofErr w:type="spellStart"/>
      <w:r>
        <w:rPr>
          <w:rFonts w:ascii="Sabon" w:eastAsia="Sabon" w:hAnsi="Sabon" w:cs="Sabon"/>
          <w:i/>
          <w:sz w:val="24"/>
        </w:rPr>
        <w:t>hyperspectral</w:t>
      </w:r>
      <w:proofErr w:type="spellEnd"/>
      <w:r>
        <w:rPr>
          <w:rFonts w:ascii="Sabon" w:eastAsia="Sabon" w:hAnsi="Sabon" w:cs="Sabon"/>
          <w:i/>
          <w:sz w:val="24"/>
        </w:rPr>
        <w:t xml:space="preserve">, and </w:t>
      </w:r>
      <w:proofErr w:type="spellStart"/>
      <w:r>
        <w:rPr>
          <w:rFonts w:ascii="Sabon" w:eastAsia="Sabon" w:hAnsi="Sabon" w:cs="Sabon"/>
          <w:i/>
          <w:sz w:val="24"/>
        </w:rPr>
        <w:t>ultraspectral</w:t>
      </w:r>
      <w:proofErr w:type="spellEnd"/>
      <w:r>
        <w:rPr>
          <w:rFonts w:ascii="Sabon" w:eastAsia="Sabon" w:hAnsi="Sabon" w:cs="Sabon"/>
          <w:i/>
          <w:sz w:val="24"/>
        </w:rPr>
        <w:t xml:space="preserve"> imagery XV</w:t>
      </w:r>
      <w:r>
        <w:rPr>
          <w:rFonts w:ascii="Sabon" w:eastAsia="Sabon" w:hAnsi="Sabon" w:cs="Sabon"/>
          <w:sz w:val="24"/>
        </w:rPr>
        <w:t>. Vol. 7334. International Society for Optics and Photonics. 2009, p. 733402.</w:t>
      </w:r>
    </w:p>
    <w:p w14:paraId="6A0F8E4F" w14:textId="77777777" w:rsidR="00541743" w:rsidRDefault="006A0871">
      <w:pPr>
        <w:numPr>
          <w:ilvl w:val="0"/>
          <w:numId w:val="10"/>
        </w:numPr>
        <w:spacing w:after="132"/>
        <w:ind w:right="395" w:hanging="664"/>
        <w:jc w:val="both"/>
      </w:pPr>
      <w:proofErr w:type="spellStart"/>
      <w:r>
        <w:rPr>
          <w:rFonts w:ascii="Sabon" w:eastAsia="Sabon" w:hAnsi="Sabon" w:cs="Sabon"/>
          <w:sz w:val="24"/>
        </w:rPr>
        <w:t>Yushi</w:t>
      </w:r>
      <w:proofErr w:type="spellEnd"/>
      <w:r>
        <w:rPr>
          <w:rFonts w:ascii="Sabon" w:eastAsia="Sabon" w:hAnsi="Sabon" w:cs="Sabon"/>
          <w:sz w:val="24"/>
        </w:rPr>
        <w:t xml:space="preserve"> Chen et al. “Deep learning-based classification of </w:t>
      </w:r>
      <w:proofErr w:type="spellStart"/>
      <w:r>
        <w:rPr>
          <w:rFonts w:ascii="Sabon" w:eastAsia="Sabon" w:hAnsi="Sabon" w:cs="Sabon"/>
          <w:sz w:val="24"/>
        </w:rPr>
        <w:t>hyperspectral</w:t>
      </w:r>
      <w:proofErr w:type="spellEnd"/>
      <w:r>
        <w:rPr>
          <w:rFonts w:ascii="Sabon" w:eastAsia="Sabon" w:hAnsi="Sabon" w:cs="Sabon"/>
          <w:sz w:val="24"/>
        </w:rPr>
        <w:t xml:space="preserve"> data”.</w:t>
      </w:r>
    </w:p>
    <w:p w14:paraId="71D350E0" w14:textId="77777777" w:rsidR="00541743" w:rsidRDefault="006A0871">
      <w:pPr>
        <w:spacing w:after="69" w:line="336" w:lineRule="auto"/>
        <w:ind w:left="664"/>
        <w:jc w:val="both"/>
      </w:pPr>
      <w:r>
        <w:rPr>
          <w:rFonts w:ascii="Sabon" w:eastAsia="Sabon" w:hAnsi="Sabon" w:cs="Sabon"/>
          <w:sz w:val="24"/>
        </w:rPr>
        <w:t xml:space="preserve">In: </w:t>
      </w:r>
      <w:r>
        <w:rPr>
          <w:rFonts w:ascii="Sabon" w:eastAsia="Sabon" w:hAnsi="Sabon" w:cs="Sabon"/>
          <w:i/>
          <w:sz w:val="24"/>
        </w:rPr>
        <w:t xml:space="preserve">IEEE Journal of Selected topics in applied earth observations and remote sensing </w:t>
      </w:r>
      <w:r>
        <w:rPr>
          <w:rFonts w:ascii="Sabon" w:eastAsia="Sabon" w:hAnsi="Sabon" w:cs="Sabon"/>
          <w:sz w:val="24"/>
        </w:rPr>
        <w:t>7.6 (2014), pp. 2094–2107.</w:t>
      </w:r>
    </w:p>
    <w:p w14:paraId="52D29BF5" w14:textId="77777777" w:rsidR="00541743" w:rsidRDefault="006A0871">
      <w:pPr>
        <w:numPr>
          <w:ilvl w:val="0"/>
          <w:numId w:val="10"/>
        </w:numPr>
        <w:spacing w:after="132"/>
        <w:ind w:right="395" w:hanging="664"/>
        <w:jc w:val="both"/>
      </w:pPr>
      <w:r>
        <w:rPr>
          <w:rFonts w:ascii="Sabon" w:eastAsia="Sabon" w:hAnsi="Sabon" w:cs="Sabon"/>
          <w:sz w:val="24"/>
        </w:rPr>
        <w:t>SPECTRALIMAGINGLTD.SPECIM.</w:t>
      </w:r>
      <w:r>
        <w:rPr>
          <w:rFonts w:ascii="Sabon" w:eastAsia="Sabon" w:hAnsi="Sabon" w:cs="Sabon"/>
          <w:i/>
          <w:sz w:val="24"/>
        </w:rPr>
        <w:t>INDUSTRIALIN-LINEUSECASES</w:t>
      </w:r>
      <w:r>
        <w:rPr>
          <w:rFonts w:ascii="Sabon" w:eastAsia="Sabon" w:hAnsi="Sabon" w:cs="Sabon"/>
          <w:sz w:val="24"/>
        </w:rPr>
        <w:t>.</w:t>
      </w:r>
    </w:p>
    <w:p w14:paraId="74B5E622" w14:textId="77777777" w:rsidR="00541743" w:rsidRDefault="006A0871">
      <w:pPr>
        <w:spacing w:after="200"/>
        <w:ind w:left="659" w:hanging="10"/>
      </w:pPr>
      <w:r>
        <w:rPr>
          <w:rFonts w:ascii="Sabon" w:eastAsia="Sabon" w:hAnsi="Sabon" w:cs="Sabon"/>
          <w:sz w:val="24"/>
        </w:rPr>
        <w:t xml:space="preserve">URL: </w:t>
      </w:r>
      <w:hyperlink r:id="rId61" w:anchor="use-cases">
        <w:r>
          <w:rPr>
            <w:rFonts w:ascii="RobotoMono NF" w:eastAsia="RobotoMono NF" w:hAnsi="RobotoMono NF" w:cs="RobotoMono NF"/>
            <w:sz w:val="24"/>
          </w:rPr>
          <w:t>https://www.specim.fi/industry/#use-cases</w:t>
        </w:r>
      </w:hyperlink>
      <w:r>
        <w:rPr>
          <w:rFonts w:ascii="Sabon" w:eastAsia="Sabon" w:hAnsi="Sabon" w:cs="Sabon"/>
          <w:sz w:val="24"/>
        </w:rPr>
        <w:t>.</w:t>
      </w:r>
    </w:p>
    <w:p w14:paraId="014AA848" w14:textId="77777777" w:rsidR="00541743" w:rsidRDefault="006A0871">
      <w:pPr>
        <w:numPr>
          <w:ilvl w:val="0"/>
          <w:numId w:val="10"/>
        </w:numPr>
        <w:spacing w:after="101" w:line="336" w:lineRule="auto"/>
        <w:ind w:right="395" w:hanging="664"/>
        <w:jc w:val="both"/>
      </w:pPr>
      <w:r>
        <w:rPr>
          <w:rFonts w:ascii="Sabon" w:eastAsia="Sabon" w:hAnsi="Sabon" w:cs="Sabon"/>
          <w:sz w:val="24"/>
        </w:rPr>
        <w:t xml:space="preserve">NIREOS SRL. </w:t>
      </w:r>
      <w:r>
        <w:rPr>
          <w:rFonts w:ascii="Sabon" w:eastAsia="Sabon" w:hAnsi="Sabon" w:cs="Sabon"/>
          <w:i/>
          <w:sz w:val="24"/>
        </w:rPr>
        <w:t xml:space="preserve">HERA IPERSPETTRALE, A New Hera in </w:t>
      </w:r>
      <w:proofErr w:type="spellStart"/>
      <w:r>
        <w:rPr>
          <w:rFonts w:ascii="Sabon" w:eastAsia="Sabon" w:hAnsi="Sabon" w:cs="Sabon"/>
          <w:i/>
          <w:sz w:val="24"/>
        </w:rPr>
        <w:t>Hyperspectral</w:t>
      </w:r>
      <w:proofErr w:type="spellEnd"/>
      <w:r>
        <w:rPr>
          <w:rFonts w:ascii="Sabon" w:eastAsia="Sabon" w:hAnsi="Sabon" w:cs="Sabon"/>
          <w:i/>
          <w:sz w:val="24"/>
        </w:rPr>
        <w:t xml:space="preserve"> Imaging</w:t>
      </w:r>
      <w:r>
        <w:rPr>
          <w:rFonts w:ascii="Sabon" w:eastAsia="Sabon" w:hAnsi="Sabon" w:cs="Sabon"/>
          <w:sz w:val="24"/>
        </w:rPr>
        <w:t xml:space="preserve">. URL: </w:t>
      </w:r>
      <w:hyperlink r:id="rId62">
        <w:r>
          <w:rPr>
            <w:rFonts w:ascii="RobotoMono NF" w:eastAsia="RobotoMono NF" w:hAnsi="RobotoMono NF" w:cs="RobotoMono NF"/>
            <w:sz w:val="24"/>
          </w:rPr>
          <w:t>https://www.nireos.com/hera/</w:t>
        </w:r>
      </w:hyperlink>
      <w:r>
        <w:rPr>
          <w:rFonts w:ascii="Sabon" w:eastAsia="Sabon" w:hAnsi="Sabon" w:cs="Sabon"/>
          <w:sz w:val="24"/>
        </w:rPr>
        <w:t>.</w:t>
      </w:r>
    </w:p>
    <w:p w14:paraId="2826846F" w14:textId="77777777" w:rsidR="00541743" w:rsidRDefault="006A0871">
      <w:pPr>
        <w:numPr>
          <w:ilvl w:val="0"/>
          <w:numId w:val="10"/>
        </w:numPr>
        <w:spacing w:after="61" w:line="371" w:lineRule="auto"/>
        <w:ind w:right="395" w:hanging="664"/>
        <w:jc w:val="both"/>
      </w:pPr>
      <w:r>
        <w:rPr>
          <w:rFonts w:ascii="Sabon" w:eastAsia="Sabon" w:hAnsi="Sabon" w:cs="Sabon"/>
          <w:sz w:val="24"/>
        </w:rPr>
        <w:t xml:space="preserve">Photon etc. </w:t>
      </w:r>
      <w:r>
        <w:rPr>
          <w:rFonts w:ascii="Sabon" w:eastAsia="Sabon" w:hAnsi="Sabon" w:cs="Sabon"/>
          <w:i/>
          <w:sz w:val="24"/>
        </w:rPr>
        <w:t xml:space="preserve">OUR EXPERTISE </w:t>
      </w:r>
      <w:proofErr w:type="spellStart"/>
      <w:r>
        <w:rPr>
          <w:rFonts w:ascii="Sabon" w:eastAsia="Sabon" w:hAnsi="Sabon" w:cs="Sabon"/>
          <w:i/>
          <w:sz w:val="24"/>
        </w:rPr>
        <w:t>Hyperspectral</w:t>
      </w:r>
      <w:proofErr w:type="spellEnd"/>
      <w:r>
        <w:rPr>
          <w:rFonts w:ascii="Sabon" w:eastAsia="Sabon" w:hAnsi="Sabon" w:cs="Sabon"/>
          <w:i/>
          <w:sz w:val="24"/>
        </w:rPr>
        <w:t xml:space="preserve"> Imaging</w:t>
      </w:r>
      <w:r>
        <w:rPr>
          <w:rFonts w:ascii="Sabon" w:eastAsia="Sabon" w:hAnsi="Sabon" w:cs="Sabon"/>
          <w:sz w:val="24"/>
        </w:rPr>
        <w:t xml:space="preserve">. URL: </w:t>
      </w:r>
      <w:hyperlink r:id="rId63">
        <w:r>
          <w:rPr>
            <w:rFonts w:ascii="RobotoMono NF" w:eastAsia="RobotoMono NF" w:hAnsi="RobotoMono NF" w:cs="RobotoMono NF"/>
            <w:sz w:val="24"/>
          </w:rPr>
          <w:t xml:space="preserve">https:// </w:t>
        </w:r>
      </w:hyperlink>
      <w:hyperlink r:id="rId64">
        <w:r>
          <w:rPr>
            <w:rFonts w:ascii="RobotoMono NF" w:eastAsia="RobotoMono NF" w:hAnsi="RobotoMono NF" w:cs="RobotoMono NF"/>
            <w:sz w:val="24"/>
          </w:rPr>
          <w:t>www.photonetc.com/hyperspectral-imaging</w:t>
        </w:r>
      </w:hyperlink>
      <w:r>
        <w:rPr>
          <w:rFonts w:ascii="Sabon" w:eastAsia="Sabon" w:hAnsi="Sabon" w:cs="Sabon"/>
          <w:sz w:val="24"/>
        </w:rPr>
        <w:t>.</w:t>
      </w:r>
    </w:p>
    <w:p w14:paraId="68B36B97" w14:textId="77777777" w:rsidR="00541743" w:rsidRDefault="006A0871">
      <w:pPr>
        <w:numPr>
          <w:ilvl w:val="0"/>
          <w:numId w:val="10"/>
        </w:numPr>
        <w:spacing w:after="69" w:line="336" w:lineRule="auto"/>
        <w:ind w:right="395" w:hanging="664"/>
        <w:jc w:val="both"/>
      </w:pPr>
      <w:r>
        <w:rPr>
          <w:rFonts w:ascii="Sabon" w:eastAsia="Sabon" w:hAnsi="Sabon" w:cs="Sabon"/>
          <w:sz w:val="24"/>
        </w:rPr>
        <w:t xml:space="preserve">Ian Kenyon. </w:t>
      </w:r>
      <w:r>
        <w:rPr>
          <w:rFonts w:ascii="Sabon" w:eastAsia="Sabon" w:hAnsi="Sabon" w:cs="Sabon"/>
          <w:i/>
          <w:sz w:val="24"/>
        </w:rPr>
        <w:t>The light fantastic: a modern introduction to classical and quantum optics</w:t>
      </w:r>
      <w:r>
        <w:rPr>
          <w:rFonts w:ascii="Sabon" w:eastAsia="Sabon" w:hAnsi="Sabon" w:cs="Sabon"/>
          <w:sz w:val="24"/>
        </w:rPr>
        <w:t>. Oxford University Press, 2008.</w:t>
      </w:r>
    </w:p>
    <w:p w14:paraId="46338052" w14:textId="77777777" w:rsidR="00541743" w:rsidRDefault="006A0871">
      <w:pPr>
        <w:numPr>
          <w:ilvl w:val="0"/>
          <w:numId w:val="10"/>
        </w:numPr>
        <w:spacing w:after="86" w:line="337" w:lineRule="auto"/>
        <w:ind w:right="395" w:hanging="664"/>
        <w:jc w:val="both"/>
      </w:pPr>
      <w:r>
        <w:rPr>
          <w:rFonts w:ascii="Sabon" w:eastAsia="Sabon" w:hAnsi="Sabon" w:cs="Sabon"/>
          <w:sz w:val="24"/>
        </w:rPr>
        <w:t xml:space="preserve">Deepak K. Sharma </w:t>
      </w:r>
      <w:proofErr w:type="spellStart"/>
      <w:r>
        <w:rPr>
          <w:rFonts w:ascii="Sabon" w:eastAsia="Sabon" w:hAnsi="Sabon" w:cs="Sabon"/>
          <w:sz w:val="24"/>
        </w:rPr>
        <w:t>darsh</w:t>
      </w:r>
      <w:proofErr w:type="spellEnd"/>
      <w:r>
        <w:rPr>
          <w:rFonts w:ascii="Sabon" w:eastAsia="Sabon" w:hAnsi="Sabon" w:cs="Sabon"/>
          <w:sz w:val="24"/>
        </w:rPr>
        <w:t xml:space="preserve"> B. </w:t>
      </w:r>
      <w:proofErr w:type="spellStart"/>
      <w:r>
        <w:rPr>
          <w:rFonts w:ascii="Sabon" w:eastAsia="Sabon" w:hAnsi="Sabon" w:cs="Sabon"/>
          <w:sz w:val="24"/>
        </w:rPr>
        <w:t>Vasista</w:t>
      </w:r>
      <w:proofErr w:type="spellEnd"/>
      <w:r>
        <w:rPr>
          <w:rFonts w:ascii="Sabon" w:eastAsia="Sabon" w:hAnsi="Sabon" w:cs="Sabon"/>
          <w:sz w:val="24"/>
        </w:rPr>
        <w:t xml:space="preserve"> and G V </w:t>
      </w:r>
      <w:proofErr w:type="spellStart"/>
      <w:r>
        <w:rPr>
          <w:rFonts w:ascii="Sabon" w:eastAsia="Sabon" w:hAnsi="Sabon" w:cs="Sabon"/>
          <w:sz w:val="24"/>
        </w:rPr>
        <w:t>Pavan</w:t>
      </w:r>
      <w:proofErr w:type="spellEnd"/>
      <w:r>
        <w:rPr>
          <w:rFonts w:ascii="Sabon" w:eastAsia="Sabon" w:hAnsi="Sabon" w:cs="Sabon"/>
          <w:sz w:val="24"/>
        </w:rPr>
        <w:t xml:space="preserve"> Kumar. “Fourier plane optical microscopy and spectroscopy”. In: </w:t>
      </w:r>
      <w:r>
        <w:rPr>
          <w:rFonts w:ascii="Sabon" w:eastAsia="Sabon" w:hAnsi="Sabon" w:cs="Sabon"/>
          <w:i/>
          <w:sz w:val="24"/>
        </w:rPr>
        <w:t xml:space="preserve">Wiley-VCH Encyclopedia of Applied Physics </w:t>
      </w:r>
      <w:r>
        <w:rPr>
          <w:rFonts w:ascii="Sabon" w:eastAsia="Sabon" w:hAnsi="Sabon" w:cs="Sabon"/>
          <w:sz w:val="24"/>
        </w:rPr>
        <w:t>(2003).</w:t>
      </w:r>
    </w:p>
    <w:p w14:paraId="40CEA0B5" w14:textId="77777777" w:rsidR="00541743" w:rsidRDefault="006A0871">
      <w:pPr>
        <w:numPr>
          <w:ilvl w:val="0"/>
          <w:numId w:val="10"/>
        </w:numPr>
        <w:spacing w:after="77" w:line="330" w:lineRule="auto"/>
        <w:ind w:right="395" w:hanging="664"/>
        <w:jc w:val="both"/>
      </w:pPr>
      <w:r>
        <w:rPr>
          <w:rFonts w:ascii="Sabon" w:eastAsia="Sabon" w:hAnsi="Sabon" w:cs="Sabon"/>
          <w:sz w:val="24"/>
        </w:rPr>
        <w:t xml:space="preserve">Nicolai Hartmann et al. “Radiation channels close to a </w:t>
      </w:r>
      <w:proofErr w:type="spellStart"/>
      <w:r>
        <w:rPr>
          <w:rFonts w:ascii="Sabon" w:eastAsia="Sabon" w:hAnsi="Sabon" w:cs="Sabon"/>
          <w:sz w:val="24"/>
        </w:rPr>
        <w:t>plasmonic</w:t>
      </w:r>
      <w:proofErr w:type="spellEnd"/>
      <w:r>
        <w:rPr>
          <w:rFonts w:ascii="Sabon" w:eastAsia="Sabon" w:hAnsi="Sabon" w:cs="Sabon"/>
          <w:sz w:val="24"/>
        </w:rPr>
        <w:t xml:space="preserve"> nanowire visualizedbybackfocalplaneimaging”.</w:t>
      </w:r>
      <w:proofErr w:type="gramStart"/>
      <w:r>
        <w:rPr>
          <w:rFonts w:ascii="Sabon" w:eastAsia="Sabon" w:hAnsi="Sabon" w:cs="Sabon"/>
          <w:sz w:val="24"/>
        </w:rPr>
        <w:t>In:</w:t>
      </w:r>
      <w:r>
        <w:rPr>
          <w:rFonts w:ascii="Sabon" w:eastAsia="Sabon" w:hAnsi="Sabon" w:cs="Sabon"/>
          <w:i/>
          <w:sz w:val="24"/>
        </w:rPr>
        <w:t>ACSnano</w:t>
      </w:r>
      <w:r>
        <w:rPr>
          <w:rFonts w:ascii="Sabon" w:eastAsia="Sabon" w:hAnsi="Sabon" w:cs="Sabon"/>
          <w:sz w:val="24"/>
        </w:rPr>
        <w:t>7.11(</w:t>
      </w:r>
      <w:proofErr w:type="gramEnd"/>
      <w:r>
        <w:rPr>
          <w:rFonts w:ascii="Sabon" w:eastAsia="Sabon" w:hAnsi="Sabon" w:cs="Sabon"/>
          <w:sz w:val="24"/>
        </w:rPr>
        <w:t>2013),pp.10257– 10262.</w:t>
      </w:r>
    </w:p>
    <w:p w14:paraId="51F80E34" w14:textId="77777777" w:rsidR="00541743" w:rsidRDefault="006A0871">
      <w:pPr>
        <w:numPr>
          <w:ilvl w:val="0"/>
          <w:numId w:val="10"/>
        </w:numPr>
        <w:spacing w:after="86" w:line="337" w:lineRule="auto"/>
        <w:ind w:right="395" w:hanging="664"/>
        <w:jc w:val="both"/>
      </w:pPr>
      <w:proofErr w:type="spellStart"/>
      <w:r>
        <w:rPr>
          <w:rFonts w:ascii="Sabon" w:eastAsia="Sabon" w:hAnsi="Sabon" w:cs="Sabon"/>
          <w:sz w:val="24"/>
        </w:rPr>
        <w:t>Douguo</w:t>
      </w:r>
      <w:proofErr w:type="spellEnd"/>
      <w:r>
        <w:rPr>
          <w:rFonts w:ascii="Sabon" w:eastAsia="Sabon" w:hAnsi="Sabon" w:cs="Sabon"/>
          <w:sz w:val="24"/>
        </w:rPr>
        <w:t xml:space="preserve"> Zhang et al. “Back focal plane imaging of directional emission from dye molecules coupled to one-dimensional photonic crystals”. In: </w:t>
      </w:r>
      <w:r>
        <w:rPr>
          <w:rFonts w:ascii="Sabon" w:eastAsia="Sabon" w:hAnsi="Sabon" w:cs="Sabon"/>
          <w:i/>
          <w:sz w:val="24"/>
        </w:rPr>
        <w:t xml:space="preserve">Nanotechnology </w:t>
      </w:r>
      <w:r>
        <w:rPr>
          <w:rFonts w:ascii="Sabon" w:eastAsia="Sabon" w:hAnsi="Sabon" w:cs="Sabon"/>
          <w:sz w:val="24"/>
        </w:rPr>
        <w:t>25.14 (2014), p. 145202.</w:t>
      </w:r>
    </w:p>
    <w:p w14:paraId="3445C18D" w14:textId="77777777" w:rsidR="00541743" w:rsidRDefault="006A0871">
      <w:pPr>
        <w:numPr>
          <w:ilvl w:val="0"/>
          <w:numId w:val="10"/>
        </w:numPr>
        <w:spacing w:after="86" w:line="337" w:lineRule="auto"/>
        <w:ind w:right="395" w:hanging="664"/>
        <w:jc w:val="both"/>
      </w:pPr>
      <w:r>
        <w:rPr>
          <w:rFonts w:ascii="Sabon" w:eastAsia="Sabon" w:hAnsi="Sabon" w:cs="Sabon"/>
          <w:sz w:val="24"/>
        </w:rPr>
        <w:t xml:space="preserve">Rebecca Wagner et al. “Back focal plane imaging spectroscopy of photonic crystals”. In: </w:t>
      </w:r>
      <w:r>
        <w:rPr>
          <w:rFonts w:ascii="Sabon" w:eastAsia="Sabon" w:hAnsi="Sabon" w:cs="Sabon"/>
          <w:i/>
          <w:sz w:val="24"/>
        </w:rPr>
        <w:t xml:space="preserve">Applied Physics Letters </w:t>
      </w:r>
      <w:r>
        <w:rPr>
          <w:rFonts w:ascii="Sabon" w:eastAsia="Sabon" w:hAnsi="Sabon" w:cs="Sabon"/>
          <w:sz w:val="24"/>
        </w:rPr>
        <w:t>101.8 (2012), p. 081904.</w:t>
      </w:r>
    </w:p>
    <w:p w14:paraId="731EFDD6" w14:textId="77777777" w:rsidR="00541743" w:rsidRDefault="006A0871">
      <w:pPr>
        <w:numPr>
          <w:ilvl w:val="0"/>
          <w:numId w:val="10"/>
        </w:numPr>
        <w:spacing w:after="69" w:line="336" w:lineRule="auto"/>
        <w:ind w:right="395" w:hanging="664"/>
        <w:jc w:val="both"/>
      </w:pPr>
      <w:r>
        <w:rPr>
          <w:rFonts w:ascii="Sabon" w:eastAsia="Sabon" w:hAnsi="Sabon" w:cs="Sabon"/>
          <w:sz w:val="24"/>
        </w:rPr>
        <w:t>MarkPDavidson.</w:t>
      </w:r>
      <w:r>
        <w:rPr>
          <w:rFonts w:ascii="Sabon" w:eastAsia="Sabon" w:hAnsi="Sabon" w:cs="Sabon"/>
          <w:i/>
          <w:sz w:val="24"/>
        </w:rPr>
        <w:t>InterferometricbackfocalplanescatterometrywithKoehler illumination</w:t>
      </w:r>
      <w:r>
        <w:rPr>
          <w:rFonts w:ascii="Sabon" w:eastAsia="Sabon" w:hAnsi="Sabon" w:cs="Sabon"/>
          <w:sz w:val="24"/>
        </w:rPr>
        <w:t>. US Patent 7,061,623. June 2006.</w:t>
      </w:r>
    </w:p>
    <w:p w14:paraId="06FCDCC1" w14:textId="77777777" w:rsidR="00541743" w:rsidRDefault="006A0871">
      <w:pPr>
        <w:numPr>
          <w:ilvl w:val="0"/>
          <w:numId w:val="10"/>
        </w:numPr>
        <w:spacing w:after="86" w:line="337" w:lineRule="auto"/>
        <w:ind w:right="395" w:hanging="664"/>
        <w:jc w:val="both"/>
      </w:pPr>
      <w:r>
        <w:rPr>
          <w:rFonts w:ascii="Sabon" w:eastAsia="Sabon" w:hAnsi="Sabon" w:cs="Sabon"/>
          <w:sz w:val="24"/>
        </w:rPr>
        <w:t>Gilbert D Feke et al. “</w:t>
      </w:r>
      <w:proofErr w:type="spellStart"/>
      <w:r>
        <w:rPr>
          <w:rFonts w:ascii="Sabon" w:eastAsia="Sabon" w:hAnsi="Sabon" w:cs="Sabon"/>
          <w:sz w:val="24"/>
        </w:rPr>
        <w:t>Interferometric</w:t>
      </w:r>
      <w:proofErr w:type="spellEnd"/>
      <w:r>
        <w:rPr>
          <w:rFonts w:ascii="Sabon" w:eastAsia="Sabon" w:hAnsi="Sabon" w:cs="Sabon"/>
          <w:sz w:val="24"/>
        </w:rPr>
        <w:t xml:space="preserve"> back focal plane </w:t>
      </w:r>
      <w:proofErr w:type="spellStart"/>
      <w:r>
        <w:rPr>
          <w:rFonts w:ascii="Sabon" w:eastAsia="Sabon" w:hAnsi="Sabon" w:cs="Sabon"/>
          <w:sz w:val="24"/>
        </w:rPr>
        <w:t>microellipsometry</w:t>
      </w:r>
      <w:proofErr w:type="spellEnd"/>
      <w:r>
        <w:rPr>
          <w:rFonts w:ascii="Sabon" w:eastAsia="Sabon" w:hAnsi="Sabon" w:cs="Sabon"/>
          <w:sz w:val="24"/>
        </w:rPr>
        <w:t xml:space="preserve">”. In: </w:t>
      </w:r>
      <w:r>
        <w:rPr>
          <w:rFonts w:ascii="Sabon" w:eastAsia="Sabon" w:hAnsi="Sabon" w:cs="Sabon"/>
          <w:i/>
          <w:sz w:val="24"/>
        </w:rPr>
        <w:t xml:space="preserve">Applied Optics </w:t>
      </w:r>
      <w:r>
        <w:rPr>
          <w:rFonts w:ascii="Sabon" w:eastAsia="Sabon" w:hAnsi="Sabon" w:cs="Sabon"/>
          <w:sz w:val="24"/>
        </w:rPr>
        <w:t>37.10 (1998), pp. 1796–1802.</w:t>
      </w:r>
    </w:p>
    <w:p w14:paraId="2DAD7BB5" w14:textId="77777777" w:rsidR="00541743" w:rsidRDefault="006A0871">
      <w:pPr>
        <w:numPr>
          <w:ilvl w:val="0"/>
          <w:numId w:val="10"/>
        </w:numPr>
        <w:spacing w:after="86" w:line="337" w:lineRule="auto"/>
        <w:ind w:right="395" w:hanging="664"/>
        <w:jc w:val="both"/>
      </w:pPr>
      <w:r>
        <w:rPr>
          <w:rFonts w:ascii="Sabon" w:eastAsia="Sabon" w:hAnsi="Sabon" w:cs="Sabon"/>
          <w:sz w:val="24"/>
        </w:rPr>
        <w:lastRenderedPageBreak/>
        <w:t xml:space="preserve">Liang </w:t>
      </w:r>
      <w:proofErr w:type="spellStart"/>
      <w:proofErr w:type="gramStart"/>
      <w:r>
        <w:rPr>
          <w:rFonts w:ascii="Sabon" w:eastAsia="Sabon" w:hAnsi="Sabon" w:cs="Sabon"/>
          <w:sz w:val="24"/>
        </w:rPr>
        <w:t>Gao</w:t>
      </w:r>
      <w:proofErr w:type="spellEnd"/>
      <w:r>
        <w:rPr>
          <w:rFonts w:ascii="Sabon" w:eastAsia="Sabon" w:hAnsi="Sabon" w:cs="Sabon"/>
          <w:sz w:val="24"/>
        </w:rPr>
        <w:t xml:space="preserve"> et al</w:t>
      </w:r>
      <w:proofErr w:type="gramEnd"/>
      <w:r>
        <w:rPr>
          <w:rFonts w:ascii="Sabon" w:eastAsia="Sabon" w:hAnsi="Sabon" w:cs="Sabon"/>
          <w:sz w:val="24"/>
        </w:rPr>
        <w:t xml:space="preserve">. “Snapshot image mapping spectrometer (IMS) with high sampling density for </w:t>
      </w:r>
      <w:proofErr w:type="spellStart"/>
      <w:r>
        <w:rPr>
          <w:rFonts w:ascii="Sabon" w:eastAsia="Sabon" w:hAnsi="Sabon" w:cs="Sabon"/>
          <w:sz w:val="24"/>
        </w:rPr>
        <w:t>hyperspectral</w:t>
      </w:r>
      <w:proofErr w:type="spellEnd"/>
      <w:r>
        <w:rPr>
          <w:rFonts w:ascii="Sabon" w:eastAsia="Sabon" w:hAnsi="Sabon" w:cs="Sabon"/>
          <w:sz w:val="24"/>
        </w:rPr>
        <w:t xml:space="preserve"> microscopy”. In: </w:t>
      </w:r>
      <w:r>
        <w:rPr>
          <w:rFonts w:ascii="Sabon" w:eastAsia="Sabon" w:hAnsi="Sabon" w:cs="Sabon"/>
          <w:i/>
          <w:sz w:val="24"/>
        </w:rPr>
        <w:t xml:space="preserve">Optics express </w:t>
      </w:r>
      <w:r>
        <w:rPr>
          <w:rFonts w:ascii="Sabon" w:eastAsia="Sabon" w:hAnsi="Sabon" w:cs="Sabon"/>
          <w:sz w:val="24"/>
        </w:rPr>
        <w:t>18.14 (2010), pp. 14330–14344.</w:t>
      </w:r>
    </w:p>
    <w:p w14:paraId="736F8CF1" w14:textId="77777777" w:rsidR="00541743" w:rsidRDefault="006A0871">
      <w:pPr>
        <w:numPr>
          <w:ilvl w:val="0"/>
          <w:numId w:val="10"/>
        </w:numPr>
        <w:spacing w:after="86" w:line="337" w:lineRule="auto"/>
        <w:ind w:right="395" w:hanging="664"/>
        <w:jc w:val="both"/>
      </w:pPr>
      <w:r>
        <w:rPr>
          <w:rFonts w:ascii="Sabon" w:eastAsia="Sabon" w:hAnsi="Sabon" w:cs="Sabon"/>
          <w:sz w:val="24"/>
        </w:rPr>
        <w:t xml:space="preserve">Clement </w:t>
      </w:r>
      <w:proofErr w:type="spellStart"/>
      <w:r>
        <w:rPr>
          <w:rFonts w:ascii="Sabon" w:eastAsia="Sabon" w:hAnsi="Sabon" w:cs="Sabon"/>
          <w:sz w:val="24"/>
        </w:rPr>
        <w:t>Fallet</w:t>
      </w:r>
      <w:proofErr w:type="spellEnd"/>
      <w:r>
        <w:rPr>
          <w:rFonts w:ascii="Sabon" w:eastAsia="Sabon" w:hAnsi="Sabon" w:cs="Sabon"/>
          <w:sz w:val="24"/>
        </w:rPr>
        <w:t xml:space="preserve">. “Angle resolved Mueller </w:t>
      </w:r>
      <w:proofErr w:type="spellStart"/>
      <w:r>
        <w:rPr>
          <w:rFonts w:ascii="Sabon" w:eastAsia="Sabon" w:hAnsi="Sabon" w:cs="Sabon"/>
          <w:sz w:val="24"/>
        </w:rPr>
        <w:t>Polarimetry</w:t>
      </w:r>
      <w:proofErr w:type="spellEnd"/>
      <w:r>
        <w:rPr>
          <w:rFonts w:ascii="Sabon" w:eastAsia="Sabon" w:hAnsi="Sabon" w:cs="Sabon"/>
          <w:sz w:val="24"/>
        </w:rPr>
        <w:t xml:space="preserve"> and applications to periodic structures”. In: (Oct. 2011).</w:t>
      </w:r>
    </w:p>
    <w:p w14:paraId="197EF09D" w14:textId="77777777" w:rsidR="00541743" w:rsidRDefault="006A0871">
      <w:pPr>
        <w:numPr>
          <w:ilvl w:val="0"/>
          <w:numId w:val="10"/>
        </w:numPr>
        <w:spacing w:after="86" w:line="337" w:lineRule="auto"/>
        <w:ind w:right="395" w:hanging="664"/>
        <w:jc w:val="both"/>
      </w:pPr>
      <w:r>
        <w:rPr>
          <w:rFonts w:ascii="Sabon" w:eastAsia="Sabon" w:hAnsi="Sabon" w:cs="Sabon"/>
          <w:sz w:val="24"/>
        </w:rPr>
        <w:t xml:space="preserve">SPECTRAL IMAGING LTD. SPECIM. “User Manual of </w:t>
      </w:r>
      <w:proofErr w:type="spellStart"/>
      <w:r>
        <w:rPr>
          <w:rFonts w:ascii="Sabon" w:eastAsia="Sabon" w:hAnsi="Sabon" w:cs="Sabon"/>
          <w:sz w:val="24"/>
        </w:rPr>
        <w:t>Specim</w:t>
      </w:r>
      <w:proofErr w:type="spellEnd"/>
      <w:r>
        <w:rPr>
          <w:rFonts w:ascii="Sabon" w:eastAsia="Sabon" w:hAnsi="Sabon" w:cs="Sabon"/>
          <w:sz w:val="24"/>
        </w:rPr>
        <w:t xml:space="preserve"> </w:t>
      </w:r>
      <w:proofErr w:type="spellStart"/>
      <w:r>
        <w:rPr>
          <w:rFonts w:ascii="Sabon" w:eastAsia="Sabon" w:hAnsi="Sabon" w:cs="Sabon"/>
          <w:sz w:val="24"/>
        </w:rPr>
        <w:t>Hyperspectral</w:t>
      </w:r>
      <w:proofErr w:type="spellEnd"/>
      <w:r>
        <w:rPr>
          <w:rFonts w:ascii="Sabon" w:eastAsia="Sabon" w:hAnsi="Sabon" w:cs="Sabon"/>
          <w:sz w:val="24"/>
        </w:rPr>
        <w:t xml:space="preserve"> Spectrograph”. In: (2021).</w:t>
      </w:r>
    </w:p>
    <w:p w14:paraId="35E182A4" w14:textId="77777777" w:rsidR="00541743" w:rsidRDefault="006A0871">
      <w:pPr>
        <w:numPr>
          <w:ilvl w:val="0"/>
          <w:numId w:val="10"/>
        </w:numPr>
        <w:spacing w:after="86"/>
        <w:ind w:right="395" w:hanging="664"/>
        <w:jc w:val="both"/>
      </w:pPr>
      <w:r>
        <w:rPr>
          <w:rFonts w:ascii="Sabon" w:eastAsia="Sabon" w:hAnsi="Sabon" w:cs="Sabon"/>
          <w:sz w:val="24"/>
        </w:rPr>
        <w:t xml:space="preserve">Po-Sheng Cheng. </w:t>
      </w:r>
      <w:r>
        <w:rPr>
          <w:rFonts w:ascii="Sabon" w:eastAsia="Sabon" w:hAnsi="Sabon" w:cs="Sabon"/>
          <w:i/>
          <w:sz w:val="24"/>
        </w:rPr>
        <w:t>.</w:t>
      </w:r>
      <w:proofErr w:type="spellStart"/>
      <w:r>
        <w:rPr>
          <w:rFonts w:ascii="Sabon" w:eastAsia="Sabon" w:hAnsi="Sabon" w:cs="Sabon"/>
          <w:i/>
          <w:sz w:val="24"/>
        </w:rPr>
        <w:t>init</w:t>
      </w:r>
      <w:proofErr w:type="spellEnd"/>
      <w:r>
        <w:rPr>
          <w:rFonts w:ascii="Sabon" w:eastAsia="Sabon" w:hAnsi="Sabon" w:cs="Sabon"/>
          <w:i/>
          <w:sz w:val="24"/>
        </w:rPr>
        <w:t xml:space="preserve"> file </w:t>
      </w:r>
      <w:proofErr w:type="spellStart"/>
      <w:r>
        <w:rPr>
          <w:rFonts w:ascii="Sabon" w:eastAsia="Sabon" w:hAnsi="Sabon" w:cs="Sabon"/>
          <w:i/>
          <w:sz w:val="24"/>
        </w:rPr>
        <w:t>documentaion</w:t>
      </w:r>
      <w:proofErr w:type="spellEnd"/>
      <w:r>
        <w:rPr>
          <w:rFonts w:ascii="Sabon" w:eastAsia="Sabon" w:hAnsi="Sabon" w:cs="Sabon"/>
          <w:i/>
          <w:sz w:val="24"/>
        </w:rPr>
        <w:t xml:space="preserve"> of HSI system</w:t>
      </w:r>
      <w:r>
        <w:rPr>
          <w:rFonts w:ascii="Sabon" w:eastAsia="Sabon" w:hAnsi="Sabon" w:cs="Sabon"/>
          <w:sz w:val="24"/>
        </w:rPr>
        <w:t>. Photonic Workshop,</w:t>
      </w:r>
    </w:p>
    <w:p w14:paraId="275D8B9F" w14:textId="77777777" w:rsidR="00541743" w:rsidRDefault="006A0871">
      <w:pPr>
        <w:spacing w:after="84"/>
        <w:ind w:left="10" w:right="48" w:hanging="10"/>
        <w:jc w:val="right"/>
      </w:pPr>
      <w:r>
        <w:rPr>
          <w:rFonts w:ascii="Sabon" w:eastAsia="Sabon" w:hAnsi="Sabon" w:cs="Sabon"/>
          <w:sz w:val="24"/>
        </w:rPr>
        <w:t>CenterforCondensedMatterScience</w:t>
      </w:r>
      <w:proofErr w:type="gramStart"/>
      <w:r>
        <w:rPr>
          <w:rFonts w:ascii="Sabon" w:eastAsia="Sabon" w:hAnsi="Sabon" w:cs="Sabon"/>
          <w:sz w:val="24"/>
        </w:rPr>
        <w:t>,NationalTaiwanUniversity.URL</w:t>
      </w:r>
      <w:proofErr w:type="gramEnd"/>
      <w:r>
        <w:rPr>
          <w:rFonts w:ascii="Sabon" w:eastAsia="Sabon" w:hAnsi="Sabon" w:cs="Sabon"/>
          <w:sz w:val="24"/>
        </w:rPr>
        <w:t>:</w:t>
      </w:r>
      <w:hyperlink r:id="rId65">
        <w:r>
          <w:rPr>
            <w:rFonts w:ascii="RobotoMono NF" w:eastAsia="RobotoMono NF" w:hAnsi="RobotoMono NF" w:cs="RobotoMono NF"/>
            <w:sz w:val="24"/>
          </w:rPr>
          <w:t>https:</w:t>
        </w:r>
      </w:hyperlink>
    </w:p>
    <w:p w14:paraId="4AC21586" w14:textId="77777777" w:rsidR="00541743" w:rsidRDefault="00441BC3">
      <w:pPr>
        <w:spacing w:after="61" w:line="371" w:lineRule="auto"/>
        <w:ind w:left="659" w:hanging="10"/>
      </w:pPr>
      <w:hyperlink r:id="rId66">
        <w:r w:rsidR="006A0871">
          <w:rPr>
            <w:rFonts w:ascii="RobotoMono NF" w:eastAsia="RobotoMono NF" w:hAnsi="RobotoMono NF" w:cs="RobotoMono NF"/>
            <w:sz w:val="24"/>
          </w:rPr>
          <w:t>//bencer.notion.site/init-file-documentation-for-HSI</w:t>
        </w:r>
      </w:hyperlink>
      <w:hyperlink r:id="rId67">
        <w:r w:rsidR="006A0871">
          <w:rPr>
            <w:rFonts w:ascii="RobotoMono NF" w:eastAsia="RobotoMono NF" w:hAnsi="RobotoMono NF" w:cs="RobotoMono NF"/>
            <w:sz w:val="24"/>
          </w:rPr>
          <w:t>system-f05871402b4142f085a79efb22f836e6</w:t>
        </w:r>
      </w:hyperlink>
      <w:r w:rsidR="006A0871">
        <w:rPr>
          <w:rFonts w:ascii="Sabon" w:eastAsia="Sabon" w:hAnsi="Sabon" w:cs="Sabon"/>
          <w:sz w:val="24"/>
        </w:rPr>
        <w:t>.</w:t>
      </w:r>
    </w:p>
    <w:p w14:paraId="12C08974" w14:textId="77777777" w:rsidR="00541743" w:rsidRDefault="006A0871">
      <w:pPr>
        <w:numPr>
          <w:ilvl w:val="0"/>
          <w:numId w:val="10"/>
        </w:numPr>
        <w:spacing w:after="39" w:line="337" w:lineRule="auto"/>
        <w:ind w:right="395" w:hanging="664"/>
        <w:jc w:val="both"/>
      </w:pPr>
      <w:r>
        <w:rPr>
          <w:rFonts w:ascii="Sabon" w:eastAsia="Sabon" w:hAnsi="Sabon" w:cs="Sabon"/>
          <w:sz w:val="24"/>
        </w:rPr>
        <w:t xml:space="preserve">Po-Sheng Cheng. </w:t>
      </w:r>
      <w:r>
        <w:rPr>
          <w:rFonts w:ascii="Sabon" w:eastAsia="Sabon" w:hAnsi="Sabon" w:cs="Sabon"/>
          <w:i/>
          <w:sz w:val="24"/>
        </w:rPr>
        <w:t>HSI Main Project API Documentation</w:t>
      </w:r>
      <w:r>
        <w:rPr>
          <w:rFonts w:ascii="Sabon" w:eastAsia="Sabon" w:hAnsi="Sabon" w:cs="Sabon"/>
          <w:sz w:val="24"/>
        </w:rPr>
        <w:t>. Photonic Workshop, Center for Condensed Matter Science, National Taiwan University.</w:t>
      </w:r>
    </w:p>
    <w:p w14:paraId="7F65DD76" w14:textId="77777777" w:rsidR="00541743" w:rsidRDefault="006A0871">
      <w:pPr>
        <w:spacing w:after="61" w:line="371" w:lineRule="auto"/>
        <w:ind w:left="659" w:hanging="10"/>
      </w:pPr>
      <w:r>
        <w:rPr>
          <w:rFonts w:ascii="Sabon" w:eastAsia="Sabon" w:hAnsi="Sabon" w:cs="Sabon"/>
          <w:sz w:val="24"/>
        </w:rPr>
        <w:t xml:space="preserve">URL: </w:t>
      </w:r>
      <w:hyperlink r:id="rId68">
        <w:r>
          <w:rPr>
            <w:rFonts w:ascii="RobotoMono NF" w:eastAsia="RobotoMono NF" w:hAnsi="RobotoMono NF" w:cs="RobotoMono NF"/>
            <w:sz w:val="24"/>
          </w:rPr>
          <w:t>https://cheng-posheng.gitbook.io/hsi-main-project</w:t>
        </w:r>
      </w:hyperlink>
      <w:hyperlink r:id="rId69">
        <w:r>
          <w:rPr>
            <w:rFonts w:ascii="RobotoMono NF" w:eastAsia="RobotoMono NF" w:hAnsi="RobotoMono NF" w:cs="RobotoMono NF"/>
            <w:sz w:val="24"/>
          </w:rPr>
          <w:t>api-documentation/</w:t>
        </w:r>
      </w:hyperlink>
      <w:r>
        <w:rPr>
          <w:rFonts w:ascii="Sabon" w:eastAsia="Sabon" w:hAnsi="Sabon" w:cs="Sabon"/>
          <w:sz w:val="24"/>
        </w:rPr>
        <w:t>.</w:t>
      </w:r>
    </w:p>
    <w:p w14:paraId="01EDEC29" w14:textId="77777777" w:rsidR="00541743" w:rsidRDefault="006A0871">
      <w:pPr>
        <w:numPr>
          <w:ilvl w:val="0"/>
          <w:numId w:val="10"/>
        </w:numPr>
        <w:spacing w:after="121" w:line="337" w:lineRule="auto"/>
        <w:ind w:right="395" w:hanging="664"/>
        <w:jc w:val="both"/>
      </w:pPr>
      <w:proofErr w:type="spellStart"/>
      <w:r>
        <w:rPr>
          <w:rFonts w:ascii="Sabon" w:eastAsia="Sabon" w:hAnsi="Sabon" w:cs="Sabon"/>
          <w:sz w:val="24"/>
        </w:rPr>
        <w:t>Andor</w:t>
      </w:r>
      <w:proofErr w:type="spellEnd"/>
      <w:r>
        <w:rPr>
          <w:rFonts w:ascii="Sabon" w:eastAsia="Sabon" w:hAnsi="Sabon" w:cs="Sabon"/>
          <w:sz w:val="24"/>
        </w:rPr>
        <w:t xml:space="preserve"> Technology Plc. “EMCCD readout sequence”. In: </w:t>
      </w:r>
      <w:proofErr w:type="spellStart"/>
      <w:r>
        <w:rPr>
          <w:rFonts w:ascii="Sabon" w:eastAsia="Sabon" w:hAnsi="Sabon" w:cs="Sabon"/>
          <w:i/>
          <w:sz w:val="24"/>
        </w:rPr>
        <w:t>Andor</w:t>
      </w:r>
      <w:proofErr w:type="spellEnd"/>
      <w:r>
        <w:rPr>
          <w:rFonts w:ascii="Sabon" w:eastAsia="Sabon" w:hAnsi="Sabon" w:cs="Sabon"/>
          <w:i/>
          <w:sz w:val="24"/>
        </w:rPr>
        <w:t xml:space="preserve"> </w:t>
      </w:r>
      <w:proofErr w:type="spellStart"/>
      <w:r>
        <w:rPr>
          <w:rFonts w:ascii="Sabon" w:eastAsia="Sabon" w:hAnsi="Sabon" w:cs="Sabon"/>
          <w:i/>
          <w:sz w:val="24"/>
        </w:rPr>
        <w:t>iXon</w:t>
      </w:r>
      <w:proofErr w:type="spellEnd"/>
      <w:r>
        <w:rPr>
          <w:rFonts w:ascii="Sabon" w:eastAsia="Sabon" w:hAnsi="Sabon" w:cs="Sabon"/>
          <w:i/>
          <w:sz w:val="24"/>
        </w:rPr>
        <w:t xml:space="preserve"> Users Guide </w:t>
      </w:r>
      <w:r>
        <w:rPr>
          <w:rFonts w:ascii="Sabon" w:eastAsia="Sabon" w:hAnsi="Sabon" w:cs="Sabon"/>
          <w:sz w:val="24"/>
        </w:rPr>
        <w:t>Appendix (2007), p. 155.</w:t>
      </w:r>
    </w:p>
    <w:p w14:paraId="1F8990C7" w14:textId="77777777" w:rsidR="00541743" w:rsidRDefault="006A0871">
      <w:pPr>
        <w:numPr>
          <w:ilvl w:val="0"/>
          <w:numId w:val="10"/>
        </w:numPr>
        <w:spacing w:after="86" w:line="337" w:lineRule="auto"/>
        <w:ind w:right="395" w:hanging="664"/>
        <w:jc w:val="both"/>
      </w:pPr>
      <w:r>
        <w:rPr>
          <w:rFonts w:ascii="Sabon" w:eastAsia="Sabon" w:hAnsi="Sabon" w:cs="Sabon"/>
          <w:sz w:val="24"/>
        </w:rPr>
        <w:t xml:space="preserve">Po-Sheng Cheng. </w:t>
      </w:r>
      <w:r>
        <w:rPr>
          <w:rFonts w:ascii="Sabon" w:eastAsia="Sabon" w:hAnsi="Sabon" w:cs="Sabon"/>
          <w:i/>
          <w:sz w:val="24"/>
        </w:rPr>
        <w:t xml:space="preserve">Development of Hyper-Spectral imaging system. </w:t>
      </w:r>
      <w:r>
        <w:rPr>
          <w:rFonts w:ascii="Sabon" w:eastAsia="Sabon" w:hAnsi="Sabon" w:cs="Sabon"/>
          <w:sz w:val="24"/>
        </w:rPr>
        <w:t xml:space="preserve">Photonic Workshop, Center for Condensed Matter Science, National Taiwan University. URL: </w:t>
      </w:r>
      <w:hyperlink r:id="rId70">
        <w:r>
          <w:rPr>
            <w:rFonts w:ascii="RobotoMono NF" w:eastAsia="RobotoMono NF" w:hAnsi="RobotoMono NF" w:cs="RobotoMono NF"/>
            <w:sz w:val="24"/>
          </w:rPr>
          <w:t>https://github.com/HyperSpectral-Imaging/HSI</w:t>
        </w:r>
      </w:hyperlink>
      <w:hyperlink r:id="rId71">
        <w:r>
          <w:rPr>
            <w:rFonts w:ascii="RobotoMono NF" w:eastAsia="RobotoMono NF" w:hAnsi="RobotoMono NF" w:cs="RobotoMono NF"/>
            <w:sz w:val="24"/>
          </w:rPr>
          <w:t>docs/blob/main/report.pdf</w:t>
        </w:r>
      </w:hyperlink>
      <w:r>
        <w:rPr>
          <w:rFonts w:ascii="Sabon" w:eastAsia="Sabon" w:hAnsi="Sabon" w:cs="Sabon"/>
          <w:sz w:val="24"/>
        </w:rPr>
        <w:t>.</w:t>
      </w:r>
    </w:p>
    <w:p w14:paraId="7B83D864" w14:textId="77777777" w:rsidR="00541743" w:rsidRDefault="006A0871">
      <w:pPr>
        <w:numPr>
          <w:ilvl w:val="0"/>
          <w:numId w:val="10"/>
        </w:numPr>
        <w:spacing w:after="35" w:line="337" w:lineRule="auto"/>
        <w:ind w:right="395" w:hanging="664"/>
        <w:jc w:val="both"/>
      </w:pPr>
      <w:proofErr w:type="spellStart"/>
      <w:r>
        <w:rPr>
          <w:rFonts w:ascii="Sabon" w:eastAsia="Sabon" w:hAnsi="Sabon" w:cs="Sabon"/>
          <w:sz w:val="24"/>
        </w:rPr>
        <w:t>Myun-Sik</w:t>
      </w:r>
      <w:proofErr w:type="spellEnd"/>
      <w:r>
        <w:rPr>
          <w:rFonts w:ascii="Sabon" w:eastAsia="Sabon" w:hAnsi="Sabon" w:cs="Sabon"/>
          <w:sz w:val="24"/>
        </w:rPr>
        <w:t xml:space="preserve"> Kim, </w:t>
      </w:r>
      <w:proofErr w:type="spellStart"/>
      <w:r>
        <w:rPr>
          <w:rFonts w:ascii="Sabon" w:eastAsia="Sabon" w:hAnsi="Sabon" w:cs="Sabon"/>
          <w:sz w:val="24"/>
        </w:rPr>
        <w:t>Toralf</w:t>
      </w:r>
      <w:proofErr w:type="spellEnd"/>
      <w:r>
        <w:rPr>
          <w:rFonts w:ascii="Sabon" w:eastAsia="Sabon" w:hAnsi="Sabon" w:cs="Sabon"/>
          <w:sz w:val="24"/>
        </w:rPr>
        <w:t xml:space="preserve"> </w:t>
      </w:r>
      <w:proofErr w:type="spellStart"/>
      <w:r>
        <w:rPr>
          <w:rFonts w:ascii="Sabon" w:eastAsia="Sabon" w:hAnsi="Sabon" w:cs="Sabon"/>
          <w:sz w:val="24"/>
        </w:rPr>
        <w:t>Scharf</w:t>
      </w:r>
      <w:proofErr w:type="spellEnd"/>
      <w:r>
        <w:rPr>
          <w:rFonts w:ascii="Sabon" w:eastAsia="Sabon" w:hAnsi="Sabon" w:cs="Sabon"/>
          <w:sz w:val="24"/>
        </w:rPr>
        <w:t xml:space="preserve">, and Hans </w:t>
      </w:r>
      <w:proofErr w:type="spellStart"/>
      <w:r>
        <w:rPr>
          <w:rFonts w:ascii="Sabon" w:eastAsia="Sabon" w:hAnsi="Sabon" w:cs="Sabon"/>
          <w:sz w:val="24"/>
        </w:rPr>
        <w:t>Herzig</w:t>
      </w:r>
      <w:proofErr w:type="spellEnd"/>
      <w:r>
        <w:rPr>
          <w:rFonts w:ascii="Sabon" w:eastAsia="Sabon" w:hAnsi="Sabon" w:cs="Sabon"/>
          <w:sz w:val="24"/>
        </w:rPr>
        <w:t>. “Measurements of light fields emerging from fine amplitude gratings”. In: Sept. 2010, pp. 161–162.</w:t>
      </w:r>
    </w:p>
    <w:p w14:paraId="0C116AB8" w14:textId="77777777" w:rsidR="00541743" w:rsidRDefault="006A0871">
      <w:pPr>
        <w:spacing w:after="61"/>
        <w:ind w:left="659" w:hanging="10"/>
      </w:pPr>
      <w:r>
        <w:rPr>
          <w:rFonts w:ascii="Sabon" w:eastAsia="Sabon" w:hAnsi="Sabon" w:cs="Sabon"/>
          <w:sz w:val="24"/>
        </w:rPr>
        <w:t xml:space="preserve">DOI: </w:t>
      </w:r>
      <w:hyperlink r:id="rId72">
        <w:r>
          <w:rPr>
            <w:rFonts w:ascii="RobotoMono NF" w:eastAsia="RobotoMono NF" w:hAnsi="RobotoMono NF" w:cs="RobotoMono NF"/>
            <w:sz w:val="24"/>
          </w:rPr>
          <w:t>10.1109/OMEMS.2010.5672135</w:t>
        </w:r>
      </w:hyperlink>
      <w:r>
        <w:rPr>
          <w:rFonts w:ascii="Sabon" w:eastAsia="Sabon" w:hAnsi="Sabon" w:cs="Sabon"/>
          <w:sz w:val="24"/>
        </w:rPr>
        <w:t>.</w:t>
      </w:r>
    </w:p>
    <w:sectPr w:rsidR="00541743">
      <w:footerReference w:type="even" r:id="rId73"/>
      <w:footerReference w:type="default" r:id="rId74"/>
      <w:footerReference w:type="first" r:id="rId75"/>
      <w:pgSz w:w="11906" w:h="16838"/>
      <w:pgMar w:top="1066" w:right="1290" w:bottom="1539" w:left="1701" w:header="720" w:footer="946"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9" w:author="ULS Lab" w:date="2022-03-24T18:55:00Z" w:initials="UL">
    <w:p w14:paraId="03FC0C1E" w14:textId="6D673988" w:rsidR="00441BC3" w:rsidRPr="00423C0C" w:rsidRDefault="00441BC3">
      <w:pPr>
        <w:pStyle w:val="CommentText"/>
        <w:rPr>
          <w:rFonts w:eastAsia="SimSun"/>
        </w:rPr>
      </w:pPr>
      <w:r>
        <w:rPr>
          <w:rStyle w:val="CommentReference"/>
        </w:rPr>
        <w:annotationRef/>
      </w:r>
      <w:r>
        <w:rPr>
          <w:rFonts w:eastAsia="SimSun" w:hint="eastAsia"/>
        </w:rPr>
        <w:t>和目錄格式不一樣</w:t>
      </w:r>
    </w:p>
  </w:comment>
  <w:comment w:id="173" w:author="ULS Lab" w:date="2022-03-28T19:00:00Z" w:initials="UL">
    <w:p w14:paraId="57E983D2" w14:textId="2F51EC53" w:rsidR="00441BC3" w:rsidRDefault="00441BC3">
      <w:pPr>
        <w:pStyle w:val="CommentText"/>
      </w:pPr>
      <w:r>
        <w:rPr>
          <w:rStyle w:val="CommentReference"/>
        </w:rPr>
        <w:annotationRef/>
      </w:r>
      <w:r>
        <w:rPr>
          <w:rFonts w:ascii="SimSun" w:eastAsia="SimSun" w:hAnsi="SimSun" w:hint="eastAsia"/>
        </w:rPr>
        <w:t>太多空白</w:t>
      </w:r>
    </w:p>
  </w:comment>
  <w:comment w:id="215" w:author="MH" w:date="2022-03-29T04:34:00Z" w:initials="M">
    <w:p w14:paraId="018C7C7C" w14:textId="4FBD1B5B" w:rsidR="000124CA" w:rsidRDefault="000124CA">
      <w:pPr>
        <w:pStyle w:val="CommentText"/>
      </w:pPr>
      <w:r>
        <w:rPr>
          <w:rStyle w:val="CommentReference"/>
        </w:rPr>
        <w:annotationRef/>
      </w:r>
      <w:r>
        <w:rPr>
          <w:rFonts w:asciiTheme="minorEastAsia" w:eastAsiaTheme="minorEastAsia" w:hAnsiTheme="minorEastAsia" w:hint="eastAsia"/>
        </w:rPr>
        <w:t>BS &amp; Beam splitter</w:t>
      </w:r>
    </w:p>
  </w:comment>
  <w:comment w:id="221" w:author="MH" w:date="2022-03-29T04:56:00Z" w:initials="M">
    <w:p w14:paraId="4C329E6E" w14:textId="3FD07B6C" w:rsidR="00C2392D" w:rsidRDefault="00C2392D">
      <w:pPr>
        <w:pStyle w:val="CommentText"/>
      </w:pPr>
      <w:r>
        <w:rPr>
          <w:rStyle w:val="CommentReference"/>
        </w:rPr>
        <w:annotationRef/>
      </w:r>
      <w:r>
        <w:rPr>
          <w:rFonts w:asciiTheme="minorEastAsia" w:eastAsiaTheme="minorEastAsia" w:hAnsiTheme="minorEastAsia" w:hint="eastAsia"/>
        </w:rPr>
        <w:t>空格</w:t>
      </w:r>
    </w:p>
  </w:comment>
  <w:comment w:id="222" w:author="MH" w:date="2022-03-29T04:56:00Z" w:initials="M">
    <w:p w14:paraId="3C1BB779" w14:textId="17C03D33" w:rsidR="00C2392D" w:rsidRDefault="00C2392D">
      <w:pPr>
        <w:pStyle w:val="CommentText"/>
      </w:pPr>
      <w:r>
        <w:rPr>
          <w:rStyle w:val="CommentReference"/>
        </w:rPr>
        <w:annotationRef/>
      </w:r>
      <w:r>
        <w:rPr>
          <w:rFonts w:asciiTheme="minorEastAsia" w:eastAsiaTheme="minorEastAsia" w:hAnsiTheme="minorEastAsia" w:hint="eastAsia"/>
        </w:rPr>
        <w:t>空格</w:t>
      </w:r>
    </w:p>
  </w:comment>
  <w:comment w:id="234" w:author="MH" w:date="2022-03-29T05:20:00Z" w:initials="M">
    <w:p w14:paraId="16002C9E" w14:textId="41F27BB0" w:rsidR="00123BFA" w:rsidRDefault="00123BFA">
      <w:pPr>
        <w:pStyle w:val="CommentText"/>
      </w:pPr>
      <w:r>
        <w:rPr>
          <w:rStyle w:val="CommentReference"/>
        </w:rPr>
        <w:annotationRef/>
      </w:r>
      <w:r>
        <w:rPr>
          <w:rFonts w:asciiTheme="minorEastAsia" w:eastAsiaTheme="minorEastAsia" w:hAnsiTheme="minorEastAsia" w:hint="eastAsia"/>
        </w:rPr>
        <w:t>確保每個圖與description在同一頁, 每個圖/表之間留有空間</w:t>
      </w:r>
    </w:p>
  </w:comment>
  <w:comment w:id="237" w:author="MH" w:date="2022-03-29T05:26:00Z" w:initials="M">
    <w:p w14:paraId="5257CD39" w14:textId="0BD42C5A" w:rsidR="005F101B" w:rsidRDefault="005F101B">
      <w:pPr>
        <w:pStyle w:val="CommentText"/>
      </w:pPr>
      <w:r>
        <w:rPr>
          <w:rStyle w:val="CommentReference"/>
        </w:rPr>
        <w:annotationRef/>
      </w:r>
      <w:r>
        <w:rPr>
          <w:rFonts w:asciiTheme="minorEastAsia" w:eastAsiaTheme="minorEastAsia" w:hAnsiTheme="minorEastAsia" w:hint="eastAsia"/>
        </w:rPr>
        <w:t>?</w:t>
      </w:r>
    </w:p>
  </w:comment>
  <w:comment w:id="241" w:author="MH" w:date="2022-03-29T05:35:00Z" w:initials="M">
    <w:p w14:paraId="6F5C7EF5" w14:textId="64701B5D" w:rsidR="00CF4187" w:rsidRPr="00CF4187" w:rsidRDefault="00CF4187">
      <w:pPr>
        <w:pStyle w:val="CommentText"/>
        <w:rPr>
          <w:rFonts w:asciiTheme="minorEastAsia" w:eastAsiaTheme="minorEastAsia" w:hAnsiTheme="minorEastAsia"/>
        </w:rPr>
      </w:pPr>
      <w:r>
        <w:rPr>
          <w:rStyle w:val="CommentReference"/>
        </w:rPr>
        <w:annotationRef/>
      </w:r>
      <w:r>
        <w:rPr>
          <w:rFonts w:asciiTheme="minorEastAsia" w:eastAsiaTheme="minorEastAsia" w:hAnsiTheme="minorEastAsia" w:hint="eastAsia"/>
        </w:rPr>
        <w:t>可以移到上一頁,其他段落也有類似的</w:t>
      </w:r>
    </w:p>
  </w:comment>
  <w:comment w:id="242" w:author="MH" w:date="2022-03-29T05:38:00Z" w:initials="M">
    <w:p w14:paraId="3BD6AA75" w14:textId="44D6F47A" w:rsidR="00CF4187" w:rsidRDefault="00CF4187">
      <w:pPr>
        <w:pStyle w:val="CommentText"/>
      </w:pPr>
      <w:r>
        <w:rPr>
          <w:rStyle w:val="CommentReference"/>
        </w:rPr>
        <w:annotationRef/>
      </w:r>
      <w:r>
        <w:rPr>
          <w:rFonts w:asciiTheme="minorEastAsia" w:eastAsiaTheme="minorEastAsia" w:hAnsiTheme="minorEastAsia" w:hint="eastAsia"/>
        </w:rPr>
        <w:t>?</w:t>
      </w:r>
    </w:p>
  </w:comment>
  <w:comment w:id="248" w:author="MH" w:date="2022-03-29T05:49:00Z" w:initials="M">
    <w:p w14:paraId="3B01EA61" w14:textId="0B8A57B5" w:rsidR="00E347BB" w:rsidRDefault="00E347BB">
      <w:pPr>
        <w:pStyle w:val="CommentText"/>
      </w:pPr>
      <w:r>
        <w:rPr>
          <w:rStyle w:val="CommentReference"/>
        </w:rPr>
        <w:annotationRef/>
      </w:r>
      <w:r>
        <w:rPr>
          <w:rFonts w:asciiTheme="minorEastAsia" w:eastAsiaTheme="minorEastAsia" w:hAnsiTheme="minorEastAsia" w:hint="eastAsia"/>
        </w:rPr>
        <w:t>亂了</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823E4E" w15:done="0"/>
  <w15:commentEx w15:paraId="03FC0C1E" w15:done="0"/>
  <w15:commentEx w15:paraId="57E983D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600305" w14:textId="77777777" w:rsidR="004B16A4" w:rsidRDefault="004B16A4">
      <w:pPr>
        <w:spacing w:after="0" w:line="240" w:lineRule="auto"/>
      </w:pPr>
      <w:r>
        <w:separator/>
      </w:r>
    </w:p>
  </w:endnote>
  <w:endnote w:type="continuationSeparator" w:id="0">
    <w:p w14:paraId="2FF90AA4" w14:textId="77777777" w:rsidR="004B16A4" w:rsidRDefault="004B16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abon">
    <w:altName w:val="Constantia"/>
    <w:charset w:val="00"/>
    <w:family w:val="auto"/>
    <w:pitch w:val="variable"/>
    <w:sig w:usb0="00000001" w:usb1="00000000" w:usb2="00000000" w:usb3="00000000" w:csb0="0000009B"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43" w:usb2="00000009" w:usb3="00000000" w:csb0="000001FF" w:csb1="00000000"/>
  </w:font>
  <w:font w:name="Microsoft JhengHei">
    <w:altName w:val="微軟正黑體"/>
    <w:panose1 w:val="020B0604030504040204"/>
    <w:charset w:val="88"/>
    <w:family w:val="swiss"/>
    <w:pitch w:val="variable"/>
    <w:sig w:usb0="00000087" w:usb1="288F4000" w:usb2="00000016" w:usb3="00000000" w:csb0="00100009" w:csb1="00000000"/>
  </w:font>
  <w:font w:name="DFKai-SB">
    <w:altName w:val="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RobotoMono NF">
    <w:altName w:val="Times New Roman"/>
    <w:charset w:val="00"/>
    <w:family w:val="auto"/>
    <w:pitch w:val="variable"/>
    <w:sig w:usb0="00000001" w:usb1="1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12DD9" w14:textId="77777777" w:rsidR="00441BC3" w:rsidRDefault="00441BC3">
    <w:pPr>
      <w:spacing w:after="0"/>
      <w:ind w:right="104"/>
      <w:jc w:val="center"/>
    </w:pPr>
    <w:r>
      <w:fldChar w:fldCharType="begin"/>
    </w:r>
    <w:r>
      <w:instrText xml:space="preserve"> PAGE   \* MERGEFORMAT </w:instrText>
    </w:r>
    <w:r>
      <w:fldChar w:fldCharType="separate"/>
    </w:r>
    <w:r>
      <w:rPr>
        <w:rFonts w:ascii="Sabon" w:eastAsia="Sabon" w:hAnsi="Sabon" w:cs="Sabon"/>
        <w:sz w:val="24"/>
      </w:rPr>
      <w:t>i</w:t>
    </w:r>
    <w:r>
      <w:rPr>
        <w:rFonts w:ascii="Sabon" w:eastAsia="Sabon" w:hAnsi="Sabon" w:cs="Sabon"/>
        <w:sz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D10F9" w14:textId="77777777" w:rsidR="00441BC3" w:rsidRDefault="00441BC3">
    <w:pPr>
      <w:spacing w:after="0"/>
      <w:ind w:right="104"/>
      <w:jc w:val="center"/>
    </w:pPr>
    <w:r>
      <w:fldChar w:fldCharType="begin"/>
    </w:r>
    <w:r>
      <w:instrText xml:space="preserve"> PAGE   \* MERGEFORMAT </w:instrText>
    </w:r>
    <w:r>
      <w:fldChar w:fldCharType="separate"/>
    </w:r>
    <w:r w:rsidR="008B4811" w:rsidRPr="008B4811">
      <w:rPr>
        <w:rFonts w:ascii="Sabon" w:eastAsia="Sabon" w:hAnsi="Sabon" w:cs="Sabon"/>
        <w:noProof/>
        <w:sz w:val="24"/>
      </w:rPr>
      <w:t>iii</w:t>
    </w:r>
    <w:r>
      <w:rPr>
        <w:rFonts w:ascii="Sabon" w:eastAsia="Sabon" w:hAnsi="Sabon" w:cs="Sabon"/>
        <w:sz w:val="24"/>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4D710A" w14:textId="77777777" w:rsidR="00441BC3" w:rsidRDefault="00441BC3">
    <w:pPr>
      <w:spacing w:after="0"/>
      <w:ind w:right="104"/>
      <w:jc w:val="center"/>
    </w:pPr>
    <w:r>
      <w:fldChar w:fldCharType="begin"/>
    </w:r>
    <w:r>
      <w:instrText xml:space="preserve"> PAGE   \* MERGEFORMAT </w:instrText>
    </w:r>
    <w:r>
      <w:fldChar w:fldCharType="separate"/>
    </w:r>
    <w:r>
      <w:rPr>
        <w:rFonts w:ascii="Sabon" w:eastAsia="Sabon" w:hAnsi="Sabon" w:cs="Sabon"/>
        <w:sz w:val="24"/>
      </w:rPr>
      <w:t>i</w:t>
    </w:r>
    <w:r>
      <w:rPr>
        <w:rFonts w:ascii="Sabon" w:eastAsia="Sabon" w:hAnsi="Sabon" w:cs="Sabon"/>
        <w:sz w:val="2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761F6" w14:textId="77777777" w:rsidR="00441BC3" w:rsidRDefault="00441BC3">
    <w:pPr>
      <w:spacing w:after="0"/>
      <w:ind w:right="410"/>
      <w:jc w:val="center"/>
    </w:pPr>
    <w:r>
      <w:fldChar w:fldCharType="begin"/>
    </w:r>
    <w:r>
      <w:instrText xml:space="preserve"> PAGE   \* MERGEFORMAT </w:instrText>
    </w:r>
    <w:r>
      <w:fldChar w:fldCharType="separate"/>
    </w:r>
    <w:r>
      <w:rPr>
        <w:rFonts w:ascii="Sabon" w:eastAsia="Sabon" w:hAnsi="Sabon" w:cs="Sabon"/>
        <w:sz w:val="24"/>
      </w:rPr>
      <w:t>1</w:t>
    </w:r>
    <w:r>
      <w:rPr>
        <w:rFonts w:ascii="Sabon" w:eastAsia="Sabon" w:hAnsi="Sabon" w:cs="Sabon"/>
        <w:sz w:val="2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407145" w14:textId="77777777" w:rsidR="00441BC3" w:rsidRDefault="00441BC3">
    <w:pPr>
      <w:spacing w:after="0"/>
      <w:ind w:right="410"/>
      <w:jc w:val="center"/>
    </w:pPr>
    <w:r>
      <w:fldChar w:fldCharType="begin"/>
    </w:r>
    <w:r>
      <w:instrText xml:space="preserve"> PAGE   \* MERGEFORMAT </w:instrText>
    </w:r>
    <w:r>
      <w:fldChar w:fldCharType="separate"/>
    </w:r>
    <w:r w:rsidR="008B4811" w:rsidRPr="008B4811">
      <w:rPr>
        <w:rFonts w:ascii="Sabon" w:eastAsia="Sabon" w:hAnsi="Sabon" w:cs="Sabon"/>
        <w:noProof/>
        <w:sz w:val="24"/>
      </w:rPr>
      <w:t>39</w:t>
    </w:r>
    <w:r>
      <w:rPr>
        <w:rFonts w:ascii="Sabon" w:eastAsia="Sabon" w:hAnsi="Sabon" w:cs="Sabon"/>
        <w:sz w:val="24"/>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1A586A" w14:textId="77777777" w:rsidR="00441BC3" w:rsidRDefault="00441BC3">
    <w:pPr>
      <w:spacing w:after="0"/>
      <w:ind w:right="410"/>
      <w:jc w:val="center"/>
    </w:pPr>
    <w:r>
      <w:fldChar w:fldCharType="begin"/>
    </w:r>
    <w:r>
      <w:instrText xml:space="preserve"> PAGE   \* MERGEFORMAT </w:instrText>
    </w:r>
    <w:r>
      <w:fldChar w:fldCharType="separate"/>
    </w:r>
    <w:r>
      <w:rPr>
        <w:rFonts w:ascii="Sabon" w:eastAsia="Sabon" w:hAnsi="Sabon" w:cs="Sabon"/>
        <w:sz w:val="24"/>
      </w:rPr>
      <w:t>1</w:t>
    </w:r>
    <w:r>
      <w:rPr>
        <w:rFonts w:ascii="Sabon" w:eastAsia="Sabon" w:hAnsi="Sabon" w:cs="Sabon"/>
        <w:sz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B1C247" w14:textId="77777777" w:rsidR="004B16A4" w:rsidRDefault="004B16A4">
      <w:pPr>
        <w:spacing w:after="0" w:line="333" w:lineRule="auto"/>
        <w:ind w:firstLine="271"/>
      </w:pPr>
      <w:r>
        <w:separator/>
      </w:r>
    </w:p>
  </w:footnote>
  <w:footnote w:type="continuationSeparator" w:id="0">
    <w:p w14:paraId="33DE3E51" w14:textId="77777777" w:rsidR="004B16A4" w:rsidRDefault="004B16A4">
      <w:pPr>
        <w:spacing w:after="0" w:line="333" w:lineRule="auto"/>
        <w:ind w:firstLine="271"/>
      </w:pPr>
      <w:r>
        <w:continuationSeparator/>
      </w:r>
    </w:p>
  </w:footnote>
  <w:footnote w:id="1">
    <w:p w14:paraId="07CFE512" w14:textId="77777777" w:rsidR="00441BC3" w:rsidRDefault="00441BC3">
      <w:pPr>
        <w:pStyle w:val="footnotedescription"/>
        <w:spacing w:line="333" w:lineRule="auto"/>
      </w:pPr>
      <w:r>
        <w:rPr>
          <w:rStyle w:val="footnotemark"/>
        </w:rPr>
        <w:footnoteRef/>
      </w:r>
      <w:r>
        <w:t xml:space="preserve"> 惟動量域的光譜分析屬高等研究領域，本計畫的研究目標僅設定在於光學系統與量測技術的建立，研究樣品的背焦面光譜影像分析將不在本計畫的研究範疇。</w:t>
      </w:r>
    </w:p>
  </w:footnote>
  <w:footnote w:id="2">
    <w:p w14:paraId="4D9386E8" w14:textId="77777777" w:rsidR="00441BC3" w:rsidRDefault="00441BC3">
      <w:pPr>
        <w:pStyle w:val="footnotedescription"/>
        <w:spacing w:line="259" w:lineRule="auto"/>
        <w:ind w:left="271" w:firstLine="0"/>
      </w:pPr>
      <w:r>
        <w:rPr>
          <w:rStyle w:val="footnotemark"/>
        </w:rPr>
        <w:footnoteRef/>
      </w:r>
      <w:r>
        <w:t xml:space="preserve"> 相減後數值小於 </w:t>
      </w:r>
      <w:r>
        <w:rPr>
          <w:rFonts w:ascii="Sabon" w:eastAsia="Sabon" w:hAnsi="Sabon" w:cs="Sabon"/>
        </w:rPr>
        <w:t xml:space="preserve">0 </w:t>
      </w:r>
      <w:r>
        <w:t xml:space="preserve">的矩陣元素會一律被設為 </w:t>
      </w:r>
      <w:r>
        <w:rPr>
          <w:rFonts w:ascii="Sabon" w:eastAsia="Sabon" w:hAnsi="Sabon" w:cs="Sabon"/>
        </w:rPr>
        <w:t>0</w:t>
      </w:r>
      <w:r>
        <w:t>。</w:t>
      </w:r>
    </w:p>
  </w:footnote>
  <w:footnote w:id="3">
    <w:p w14:paraId="2FAB41EE" w14:textId="77777777" w:rsidR="00441BC3" w:rsidRDefault="00441BC3">
      <w:pPr>
        <w:pStyle w:val="footnotedescription"/>
        <w:spacing w:line="259" w:lineRule="auto"/>
        <w:ind w:left="271" w:firstLine="0"/>
      </w:pPr>
      <w:r>
        <w:rPr>
          <w:rStyle w:val="footnotemark"/>
        </w:rPr>
        <w:footnoteRef/>
      </w:r>
      <w:r>
        <w:t xml:space="preserve"> 不過該耗時仍與電腦的效能高度相關，實測在一樣的設定下，有時可能僅需 </w:t>
      </w:r>
      <w:r>
        <w:rPr>
          <w:rFonts w:ascii="Sabon" w:eastAsia="Sabon" w:hAnsi="Sabon" w:cs="Sabon"/>
        </w:rPr>
        <w:t xml:space="preserve">3 </w:t>
      </w:r>
      <w:r>
        <w:t>秒即完成。</w:t>
      </w:r>
    </w:p>
  </w:footnote>
  <w:footnote w:id="4">
    <w:p w14:paraId="580D2485" w14:textId="77777777" w:rsidR="00441BC3" w:rsidRDefault="00441BC3">
      <w:pPr>
        <w:pStyle w:val="footnotedescription"/>
        <w:spacing w:line="346" w:lineRule="auto"/>
        <w:jc w:val="both"/>
      </w:pPr>
      <w:r>
        <w:rPr>
          <w:rStyle w:val="footnotemark"/>
        </w:rPr>
        <w:footnoteRef/>
      </w:r>
      <w:r>
        <w:t xml:space="preserve"> </w:t>
      </w:r>
      <w:r>
        <w:t xml:space="preserve">讀取檔案時理應先確認檔案寫入的端序設定，但由於本系統寫檔時一律以 </w:t>
      </w:r>
      <w:r>
        <w:rPr>
          <w:rFonts w:ascii="Sabon" w:eastAsia="Sabon" w:hAnsi="Sabon" w:cs="Sabon"/>
        </w:rPr>
        <w:t xml:space="preserve">little-endian </w:t>
      </w:r>
      <w:r>
        <w:t xml:space="preserve">方式，因此讀檔時也一律採取 </w:t>
      </w:r>
      <w:r>
        <w:rPr>
          <w:rFonts w:ascii="Sabon" w:eastAsia="Sabon" w:hAnsi="Sabon" w:cs="Sabon"/>
        </w:rPr>
        <w:t>little-</w:t>
      </w:r>
      <w:proofErr w:type="spellStart"/>
      <w:r>
        <w:rPr>
          <w:rFonts w:ascii="Sabon" w:eastAsia="Sabon" w:hAnsi="Sabon" w:cs="Sabon"/>
        </w:rPr>
        <w:t>endien</w:t>
      </w:r>
      <w:proofErr w:type="spellEnd"/>
      <w:r>
        <w:rPr>
          <w:rFonts w:ascii="Sabon" w:eastAsia="Sabon" w:hAnsi="Sabon" w:cs="Sabon"/>
        </w:rPr>
        <w:t xml:space="preserve"> </w:t>
      </w:r>
      <w:r>
        <w:t>設定，故不再讀取檔案起始處的端序宣告。</w:t>
      </w:r>
    </w:p>
  </w:footnote>
  <w:footnote w:id="5">
    <w:p w14:paraId="0B3EF316" w14:textId="77777777" w:rsidR="00441BC3" w:rsidRDefault="00441BC3">
      <w:pPr>
        <w:pStyle w:val="footnotedescription"/>
        <w:jc w:val="both"/>
      </w:pPr>
      <w:r>
        <w:rPr>
          <w:rStyle w:val="footnotemark"/>
        </w:rPr>
        <w:footnoteRef/>
      </w:r>
      <w:r>
        <w:t xml:space="preserve"> 該反射率光譜有超過 </w:t>
      </w:r>
      <w:r>
        <w:rPr>
          <w:rFonts w:ascii="Sabon" w:eastAsia="Sabon" w:hAnsi="Sabon" w:cs="Sabon"/>
        </w:rPr>
        <w:t xml:space="preserve">100 </w:t>
      </w:r>
      <w:r>
        <w:t>的情形，是因為拍攝時所擷取的參考光譜影像，所使用的反射面不夠光亮。</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61093"/>
    <w:multiLevelType w:val="hybridMultilevel"/>
    <w:tmpl w:val="052CCDEE"/>
    <w:lvl w:ilvl="0" w:tplc="9F9E0D9A">
      <w:start w:val="1"/>
      <w:numFmt w:val="decimal"/>
      <w:lvlText w:val="%1."/>
      <w:lvlJc w:val="left"/>
      <w:pPr>
        <w:ind w:left="598"/>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1" w:tplc="46D0130A">
      <w:start w:val="1"/>
      <w:numFmt w:val="bullet"/>
      <w:lvlText w:val="•"/>
      <w:lvlJc w:val="left"/>
      <w:pPr>
        <w:ind w:left="1124"/>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2" w:tplc="AB38F712">
      <w:start w:val="1"/>
      <w:numFmt w:val="bullet"/>
      <w:lvlText w:val="▪"/>
      <w:lvlJc w:val="left"/>
      <w:pPr>
        <w:ind w:left="1965"/>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3" w:tplc="0BAE8B28">
      <w:start w:val="1"/>
      <w:numFmt w:val="bullet"/>
      <w:lvlText w:val="•"/>
      <w:lvlJc w:val="left"/>
      <w:pPr>
        <w:ind w:left="2685"/>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4" w:tplc="F904B2B8">
      <w:start w:val="1"/>
      <w:numFmt w:val="bullet"/>
      <w:lvlText w:val="o"/>
      <w:lvlJc w:val="left"/>
      <w:pPr>
        <w:ind w:left="3405"/>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5" w:tplc="CEA2A2C8">
      <w:start w:val="1"/>
      <w:numFmt w:val="bullet"/>
      <w:lvlText w:val="▪"/>
      <w:lvlJc w:val="left"/>
      <w:pPr>
        <w:ind w:left="4125"/>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6" w:tplc="450EA618">
      <w:start w:val="1"/>
      <w:numFmt w:val="bullet"/>
      <w:lvlText w:val="•"/>
      <w:lvlJc w:val="left"/>
      <w:pPr>
        <w:ind w:left="4845"/>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7" w:tplc="5AD62AB0">
      <w:start w:val="1"/>
      <w:numFmt w:val="bullet"/>
      <w:lvlText w:val="o"/>
      <w:lvlJc w:val="left"/>
      <w:pPr>
        <w:ind w:left="5565"/>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8" w:tplc="F01040E0">
      <w:start w:val="1"/>
      <w:numFmt w:val="bullet"/>
      <w:lvlText w:val="▪"/>
      <w:lvlJc w:val="left"/>
      <w:pPr>
        <w:ind w:left="6285"/>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abstractNum>
  <w:abstractNum w:abstractNumId="1">
    <w:nsid w:val="04026476"/>
    <w:multiLevelType w:val="hybridMultilevel"/>
    <w:tmpl w:val="80025E3E"/>
    <w:lvl w:ilvl="0" w:tplc="FE8E37CE">
      <w:start w:val="1"/>
      <w:numFmt w:val="decimal"/>
      <w:lvlText w:val="%1"/>
      <w:lvlJc w:val="left"/>
      <w:pPr>
        <w:ind w:left="550"/>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1" w:tplc="26D41FCA">
      <w:start w:val="1"/>
      <w:numFmt w:val="lowerLetter"/>
      <w:lvlText w:val="%2"/>
      <w:lvlJc w:val="left"/>
      <w:pPr>
        <w:ind w:left="143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2" w:tplc="E4982C7E">
      <w:start w:val="1"/>
      <w:numFmt w:val="lowerRoman"/>
      <w:lvlText w:val="%3"/>
      <w:lvlJc w:val="left"/>
      <w:pPr>
        <w:ind w:left="21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3" w:tplc="596E5836">
      <w:start w:val="1"/>
      <w:numFmt w:val="decimal"/>
      <w:lvlText w:val="%4"/>
      <w:lvlJc w:val="left"/>
      <w:pPr>
        <w:ind w:left="28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4" w:tplc="7F5664E0">
      <w:start w:val="1"/>
      <w:numFmt w:val="lowerLetter"/>
      <w:lvlText w:val="%5"/>
      <w:lvlJc w:val="left"/>
      <w:pPr>
        <w:ind w:left="35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5" w:tplc="53E85B48">
      <w:start w:val="1"/>
      <w:numFmt w:val="lowerRoman"/>
      <w:lvlText w:val="%6"/>
      <w:lvlJc w:val="left"/>
      <w:pPr>
        <w:ind w:left="431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6" w:tplc="317CEDCC">
      <w:start w:val="1"/>
      <w:numFmt w:val="decimal"/>
      <w:lvlText w:val="%7"/>
      <w:lvlJc w:val="left"/>
      <w:pPr>
        <w:ind w:left="503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7" w:tplc="6F2EA416">
      <w:start w:val="1"/>
      <w:numFmt w:val="lowerLetter"/>
      <w:lvlText w:val="%8"/>
      <w:lvlJc w:val="left"/>
      <w:pPr>
        <w:ind w:left="57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8" w:tplc="6AE2F37A">
      <w:start w:val="1"/>
      <w:numFmt w:val="lowerRoman"/>
      <w:lvlText w:val="%9"/>
      <w:lvlJc w:val="left"/>
      <w:pPr>
        <w:ind w:left="64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abstractNum>
  <w:abstractNum w:abstractNumId="2">
    <w:nsid w:val="17B64E16"/>
    <w:multiLevelType w:val="hybridMultilevel"/>
    <w:tmpl w:val="BF7CAD94"/>
    <w:lvl w:ilvl="0" w:tplc="919E0352">
      <w:start w:val="1"/>
      <w:numFmt w:val="bullet"/>
      <w:lvlText w:val="•"/>
      <w:lvlJc w:val="left"/>
      <w:pPr>
        <w:ind w:left="598"/>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1" w:tplc="C1AC6240">
      <w:start w:val="1"/>
      <w:numFmt w:val="bullet"/>
      <w:lvlText w:val="o"/>
      <w:lvlJc w:val="left"/>
      <w:pPr>
        <w:ind w:left="143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2" w:tplc="CB4C9FD0">
      <w:start w:val="1"/>
      <w:numFmt w:val="bullet"/>
      <w:lvlText w:val="▪"/>
      <w:lvlJc w:val="left"/>
      <w:pPr>
        <w:ind w:left="21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3" w:tplc="66460C9A">
      <w:start w:val="1"/>
      <w:numFmt w:val="bullet"/>
      <w:lvlText w:val="•"/>
      <w:lvlJc w:val="left"/>
      <w:pPr>
        <w:ind w:left="28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4" w:tplc="BA68A60E">
      <w:start w:val="1"/>
      <w:numFmt w:val="bullet"/>
      <w:lvlText w:val="o"/>
      <w:lvlJc w:val="left"/>
      <w:pPr>
        <w:ind w:left="35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5" w:tplc="ED628046">
      <w:start w:val="1"/>
      <w:numFmt w:val="bullet"/>
      <w:lvlText w:val="▪"/>
      <w:lvlJc w:val="left"/>
      <w:pPr>
        <w:ind w:left="431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6" w:tplc="8862BCAE">
      <w:start w:val="1"/>
      <w:numFmt w:val="bullet"/>
      <w:lvlText w:val="•"/>
      <w:lvlJc w:val="left"/>
      <w:pPr>
        <w:ind w:left="503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7" w:tplc="0E9E0C56">
      <w:start w:val="1"/>
      <w:numFmt w:val="bullet"/>
      <w:lvlText w:val="o"/>
      <w:lvlJc w:val="left"/>
      <w:pPr>
        <w:ind w:left="57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8" w:tplc="BB22B3D4">
      <w:start w:val="1"/>
      <w:numFmt w:val="bullet"/>
      <w:lvlText w:val="▪"/>
      <w:lvlJc w:val="left"/>
      <w:pPr>
        <w:ind w:left="64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abstractNum>
  <w:abstractNum w:abstractNumId="3">
    <w:nsid w:val="1ADF0C1D"/>
    <w:multiLevelType w:val="hybridMultilevel"/>
    <w:tmpl w:val="DAD0D9E4"/>
    <w:lvl w:ilvl="0" w:tplc="987C7A04">
      <w:start w:val="1"/>
      <w:numFmt w:val="decimal"/>
      <w:lvlText w:val="[%1]"/>
      <w:lvlJc w:val="left"/>
      <w:pPr>
        <w:ind w:left="664"/>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1" w:tplc="488A699A">
      <w:start w:val="1"/>
      <w:numFmt w:val="lowerLetter"/>
      <w:lvlText w:val="%2"/>
      <w:lvlJc w:val="left"/>
      <w:pPr>
        <w:ind w:left="1124"/>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2" w:tplc="B5B09C5C">
      <w:start w:val="1"/>
      <w:numFmt w:val="lowerRoman"/>
      <w:lvlText w:val="%3"/>
      <w:lvlJc w:val="left"/>
      <w:pPr>
        <w:ind w:left="1844"/>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3" w:tplc="1CF8A38A">
      <w:start w:val="1"/>
      <w:numFmt w:val="decimal"/>
      <w:lvlText w:val="%4"/>
      <w:lvlJc w:val="left"/>
      <w:pPr>
        <w:ind w:left="2564"/>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4" w:tplc="90F6D1F8">
      <w:start w:val="1"/>
      <w:numFmt w:val="lowerLetter"/>
      <w:lvlText w:val="%5"/>
      <w:lvlJc w:val="left"/>
      <w:pPr>
        <w:ind w:left="3284"/>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5" w:tplc="BEA08956">
      <w:start w:val="1"/>
      <w:numFmt w:val="lowerRoman"/>
      <w:lvlText w:val="%6"/>
      <w:lvlJc w:val="left"/>
      <w:pPr>
        <w:ind w:left="4004"/>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6" w:tplc="35F8DAFE">
      <w:start w:val="1"/>
      <w:numFmt w:val="decimal"/>
      <w:lvlText w:val="%7"/>
      <w:lvlJc w:val="left"/>
      <w:pPr>
        <w:ind w:left="4724"/>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7" w:tplc="E5A0C07E">
      <w:start w:val="1"/>
      <w:numFmt w:val="lowerLetter"/>
      <w:lvlText w:val="%8"/>
      <w:lvlJc w:val="left"/>
      <w:pPr>
        <w:ind w:left="5444"/>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8" w:tplc="1378644E">
      <w:start w:val="1"/>
      <w:numFmt w:val="lowerRoman"/>
      <w:lvlText w:val="%9"/>
      <w:lvlJc w:val="left"/>
      <w:pPr>
        <w:ind w:left="6164"/>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abstractNum>
  <w:abstractNum w:abstractNumId="4">
    <w:nsid w:val="2BDD00E4"/>
    <w:multiLevelType w:val="hybridMultilevel"/>
    <w:tmpl w:val="A7B44032"/>
    <w:lvl w:ilvl="0" w:tplc="4F88951C">
      <w:start w:val="1"/>
      <w:numFmt w:val="decimal"/>
      <w:lvlText w:val="%1."/>
      <w:lvlJc w:val="left"/>
      <w:pPr>
        <w:ind w:left="598"/>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1" w:tplc="E7CE6FB6">
      <w:start w:val="1"/>
      <w:numFmt w:val="lowerLetter"/>
      <w:lvlText w:val="%2"/>
      <w:lvlJc w:val="left"/>
      <w:pPr>
        <w:ind w:left="13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2" w:tplc="03648C84">
      <w:start w:val="1"/>
      <w:numFmt w:val="lowerRoman"/>
      <w:lvlText w:val="%3"/>
      <w:lvlJc w:val="left"/>
      <w:pPr>
        <w:ind w:left="20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3" w:tplc="0C742C6C">
      <w:start w:val="1"/>
      <w:numFmt w:val="decimal"/>
      <w:lvlText w:val="%4"/>
      <w:lvlJc w:val="left"/>
      <w:pPr>
        <w:ind w:left="27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4" w:tplc="8B00F1F2">
      <w:start w:val="1"/>
      <w:numFmt w:val="lowerLetter"/>
      <w:lvlText w:val="%5"/>
      <w:lvlJc w:val="left"/>
      <w:pPr>
        <w:ind w:left="351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5" w:tplc="97B4485C">
      <w:start w:val="1"/>
      <w:numFmt w:val="lowerRoman"/>
      <w:lvlText w:val="%6"/>
      <w:lvlJc w:val="left"/>
      <w:pPr>
        <w:ind w:left="423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6" w:tplc="6D98D9CC">
      <w:start w:val="1"/>
      <w:numFmt w:val="decimal"/>
      <w:lvlText w:val="%7"/>
      <w:lvlJc w:val="left"/>
      <w:pPr>
        <w:ind w:left="49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7" w:tplc="FE78FE34">
      <w:start w:val="1"/>
      <w:numFmt w:val="lowerLetter"/>
      <w:lvlText w:val="%8"/>
      <w:lvlJc w:val="left"/>
      <w:pPr>
        <w:ind w:left="56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8" w:tplc="974235FE">
      <w:start w:val="1"/>
      <w:numFmt w:val="lowerRoman"/>
      <w:lvlText w:val="%9"/>
      <w:lvlJc w:val="left"/>
      <w:pPr>
        <w:ind w:left="63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abstractNum>
  <w:abstractNum w:abstractNumId="5">
    <w:nsid w:val="2C1132BD"/>
    <w:multiLevelType w:val="hybridMultilevel"/>
    <w:tmpl w:val="6EA060CE"/>
    <w:lvl w:ilvl="0" w:tplc="4AB431C2">
      <w:start w:val="1"/>
      <w:numFmt w:val="decimal"/>
      <w:lvlText w:val="%1"/>
      <w:lvlJc w:val="left"/>
      <w:pPr>
        <w:ind w:left="550"/>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1" w:tplc="51D4ACEA">
      <w:start w:val="1"/>
      <w:numFmt w:val="lowerLetter"/>
      <w:lvlText w:val="%2"/>
      <w:lvlJc w:val="left"/>
      <w:pPr>
        <w:ind w:left="143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2" w:tplc="01940186">
      <w:start w:val="1"/>
      <w:numFmt w:val="lowerRoman"/>
      <w:lvlText w:val="%3"/>
      <w:lvlJc w:val="left"/>
      <w:pPr>
        <w:ind w:left="21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3" w:tplc="CC34665A">
      <w:start w:val="1"/>
      <w:numFmt w:val="decimal"/>
      <w:lvlText w:val="%4"/>
      <w:lvlJc w:val="left"/>
      <w:pPr>
        <w:ind w:left="28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4" w:tplc="EA66D1FC">
      <w:start w:val="1"/>
      <w:numFmt w:val="lowerLetter"/>
      <w:lvlText w:val="%5"/>
      <w:lvlJc w:val="left"/>
      <w:pPr>
        <w:ind w:left="35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5" w:tplc="62E2FE68">
      <w:start w:val="1"/>
      <w:numFmt w:val="lowerRoman"/>
      <w:lvlText w:val="%6"/>
      <w:lvlJc w:val="left"/>
      <w:pPr>
        <w:ind w:left="431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6" w:tplc="87567330">
      <w:start w:val="1"/>
      <w:numFmt w:val="decimal"/>
      <w:lvlText w:val="%7"/>
      <w:lvlJc w:val="left"/>
      <w:pPr>
        <w:ind w:left="503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7" w:tplc="530C6696">
      <w:start w:val="1"/>
      <w:numFmt w:val="lowerLetter"/>
      <w:lvlText w:val="%8"/>
      <w:lvlJc w:val="left"/>
      <w:pPr>
        <w:ind w:left="57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8" w:tplc="0E202230">
      <w:start w:val="1"/>
      <w:numFmt w:val="lowerRoman"/>
      <w:lvlText w:val="%9"/>
      <w:lvlJc w:val="left"/>
      <w:pPr>
        <w:ind w:left="64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abstractNum>
  <w:abstractNum w:abstractNumId="6">
    <w:nsid w:val="34A96E91"/>
    <w:multiLevelType w:val="hybridMultilevel"/>
    <w:tmpl w:val="11181D48"/>
    <w:lvl w:ilvl="0" w:tplc="C1EACF88">
      <w:start w:val="1"/>
      <w:numFmt w:val="decimal"/>
      <w:lvlText w:val="%1."/>
      <w:lvlJc w:val="left"/>
      <w:pPr>
        <w:ind w:left="598"/>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1" w:tplc="36281FC8">
      <w:start w:val="1"/>
      <w:numFmt w:val="lowerLetter"/>
      <w:lvlText w:val="%2"/>
      <w:lvlJc w:val="left"/>
      <w:pPr>
        <w:ind w:left="13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2" w:tplc="85EC2E22">
      <w:start w:val="1"/>
      <w:numFmt w:val="lowerRoman"/>
      <w:lvlText w:val="%3"/>
      <w:lvlJc w:val="left"/>
      <w:pPr>
        <w:ind w:left="20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3" w:tplc="41721E6C">
      <w:start w:val="1"/>
      <w:numFmt w:val="decimal"/>
      <w:lvlText w:val="%4"/>
      <w:lvlJc w:val="left"/>
      <w:pPr>
        <w:ind w:left="27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4" w:tplc="92A8C4A4">
      <w:start w:val="1"/>
      <w:numFmt w:val="lowerLetter"/>
      <w:lvlText w:val="%5"/>
      <w:lvlJc w:val="left"/>
      <w:pPr>
        <w:ind w:left="351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5" w:tplc="56848810">
      <w:start w:val="1"/>
      <w:numFmt w:val="lowerRoman"/>
      <w:lvlText w:val="%6"/>
      <w:lvlJc w:val="left"/>
      <w:pPr>
        <w:ind w:left="423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6" w:tplc="75DAA2D6">
      <w:start w:val="1"/>
      <w:numFmt w:val="decimal"/>
      <w:lvlText w:val="%7"/>
      <w:lvlJc w:val="left"/>
      <w:pPr>
        <w:ind w:left="49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7" w:tplc="649C0A80">
      <w:start w:val="1"/>
      <w:numFmt w:val="lowerLetter"/>
      <w:lvlText w:val="%8"/>
      <w:lvlJc w:val="left"/>
      <w:pPr>
        <w:ind w:left="56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8" w:tplc="4D08C2C6">
      <w:start w:val="1"/>
      <w:numFmt w:val="lowerRoman"/>
      <w:lvlText w:val="%9"/>
      <w:lvlJc w:val="left"/>
      <w:pPr>
        <w:ind w:left="63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abstractNum>
  <w:abstractNum w:abstractNumId="7">
    <w:nsid w:val="3FB962E3"/>
    <w:multiLevelType w:val="hybridMultilevel"/>
    <w:tmpl w:val="BE70835A"/>
    <w:lvl w:ilvl="0" w:tplc="935CB014">
      <w:start w:val="1"/>
      <w:numFmt w:val="decimal"/>
      <w:lvlText w:val="%1."/>
      <w:lvlJc w:val="left"/>
      <w:pPr>
        <w:ind w:left="598"/>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1" w:tplc="84344A08">
      <w:start w:val="1"/>
      <w:numFmt w:val="lowerLetter"/>
      <w:lvlText w:val="%2"/>
      <w:lvlJc w:val="left"/>
      <w:pPr>
        <w:ind w:left="13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2" w:tplc="8BA6FB06">
      <w:start w:val="1"/>
      <w:numFmt w:val="lowerRoman"/>
      <w:lvlText w:val="%3"/>
      <w:lvlJc w:val="left"/>
      <w:pPr>
        <w:ind w:left="20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3" w:tplc="A6B2769A">
      <w:start w:val="1"/>
      <w:numFmt w:val="decimal"/>
      <w:lvlText w:val="%4"/>
      <w:lvlJc w:val="left"/>
      <w:pPr>
        <w:ind w:left="27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4" w:tplc="5B84491C">
      <w:start w:val="1"/>
      <w:numFmt w:val="lowerLetter"/>
      <w:lvlText w:val="%5"/>
      <w:lvlJc w:val="left"/>
      <w:pPr>
        <w:ind w:left="351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5" w:tplc="3C4474C4">
      <w:start w:val="1"/>
      <w:numFmt w:val="lowerRoman"/>
      <w:lvlText w:val="%6"/>
      <w:lvlJc w:val="left"/>
      <w:pPr>
        <w:ind w:left="423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6" w:tplc="035C5926">
      <w:start w:val="1"/>
      <w:numFmt w:val="decimal"/>
      <w:lvlText w:val="%7"/>
      <w:lvlJc w:val="left"/>
      <w:pPr>
        <w:ind w:left="49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7" w:tplc="65862E7E">
      <w:start w:val="1"/>
      <w:numFmt w:val="lowerLetter"/>
      <w:lvlText w:val="%8"/>
      <w:lvlJc w:val="left"/>
      <w:pPr>
        <w:ind w:left="56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8" w:tplc="199C000C">
      <w:start w:val="1"/>
      <w:numFmt w:val="lowerRoman"/>
      <w:lvlText w:val="%9"/>
      <w:lvlJc w:val="left"/>
      <w:pPr>
        <w:ind w:left="63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abstractNum>
  <w:abstractNum w:abstractNumId="8">
    <w:nsid w:val="4E4F7B24"/>
    <w:multiLevelType w:val="hybridMultilevel"/>
    <w:tmpl w:val="CD106F1E"/>
    <w:lvl w:ilvl="0" w:tplc="3B2C92FC">
      <w:start w:val="1"/>
      <w:numFmt w:val="decimal"/>
      <w:lvlText w:val="%1."/>
      <w:lvlJc w:val="left"/>
      <w:pPr>
        <w:ind w:left="598"/>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1" w:tplc="5322D5D2">
      <w:start w:val="1"/>
      <w:numFmt w:val="lowerLetter"/>
      <w:lvlText w:val="%2"/>
      <w:lvlJc w:val="left"/>
      <w:pPr>
        <w:ind w:left="13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2" w:tplc="85CEC96A">
      <w:start w:val="1"/>
      <w:numFmt w:val="lowerRoman"/>
      <w:lvlText w:val="%3"/>
      <w:lvlJc w:val="left"/>
      <w:pPr>
        <w:ind w:left="20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3" w:tplc="978E93DA">
      <w:start w:val="1"/>
      <w:numFmt w:val="decimal"/>
      <w:lvlText w:val="%4"/>
      <w:lvlJc w:val="left"/>
      <w:pPr>
        <w:ind w:left="27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4" w:tplc="8932C166">
      <w:start w:val="1"/>
      <w:numFmt w:val="lowerLetter"/>
      <w:lvlText w:val="%5"/>
      <w:lvlJc w:val="left"/>
      <w:pPr>
        <w:ind w:left="351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5" w:tplc="10EC8052">
      <w:start w:val="1"/>
      <w:numFmt w:val="lowerRoman"/>
      <w:lvlText w:val="%6"/>
      <w:lvlJc w:val="left"/>
      <w:pPr>
        <w:ind w:left="423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6" w:tplc="6912355E">
      <w:start w:val="1"/>
      <w:numFmt w:val="decimal"/>
      <w:lvlText w:val="%7"/>
      <w:lvlJc w:val="left"/>
      <w:pPr>
        <w:ind w:left="49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7" w:tplc="B5144570">
      <w:start w:val="1"/>
      <w:numFmt w:val="lowerLetter"/>
      <w:lvlText w:val="%8"/>
      <w:lvlJc w:val="left"/>
      <w:pPr>
        <w:ind w:left="56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8" w:tplc="297CFBCC">
      <w:start w:val="1"/>
      <w:numFmt w:val="lowerRoman"/>
      <w:lvlText w:val="%9"/>
      <w:lvlJc w:val="left"/>
      <w:pPr>
        <w:ind w:left="63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abstractNum>
  <w:abstractNum w:abstractNumId="9">
    <w:nsid w:val="6FBA0FEB"/>
    <w:multiLevelType w:val="hybridMultilevel"/>
    <w:tmpl w:val="C91E3642"/>
    <w:lvl w:ilvl="0" w:tplc="D772B91C">
      <w:start w:val="1"/>
      <w:numFmt w:val="decimal"/>
      <w:lvlText w:val="%1."/>
      <w:lvlJc w:val="left"/>
      <w:pPr>
        <w:ind w:left="598"/>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1" w:tplc="F43C3C54">
      <w:start w:val="1"/>
      <w:numFmt w:val="lowerLetter"/>
      <w:lvlText w:val="%2"/>
      <w:lvlJc w:val="left"/>
      <w:pPr>
        <w:ind w:left="13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2" w:tplc="AF9C7A6E">
      <w:start w:val="1"/>
      <w:numFmt w:val="lowerRoman"/>
      <w:lvlText w:val="%3"/>
      <w:lvlJc w:val="left"/>
      <w:pPr>
        <w:ind w:left="20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3" w:tplc="395250D2">
      <w:start w:val="1"/>
      <w:numFmt w:val="decimal"/>
      <w:lvlText w:val="%4"/>
      <w:lvlJc w:val="left"/>
      <w:pPr>
        <w:ind w:left="27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4" w:tplc="14A8AFE0">
      <w:start w:val="1"/>
      <w:numFmt w:val="lowerLetter"/>
      <w:lvlText w:val="%5"/>
      <w:lvlJc w:val="left"/>
      <w:pPr>
        <w:ind w:left="351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5" w:tplc="A55663B8">
      <w:start w:val="1"/>
      <w:numFmt w:val="lowerRoman"/>
      <w:lvlText w:val="%6"/>
      <w:lvlJc w:val="left"/>
      <w:pPr>
        <w:ind w:left="423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6" w:tplc="02524232">
      <w:start w:val="1"/>
      <w:numFmt w:val="decimal"/>
      <w:lvlText w:val="%7"/>
      <w:lvlJc w:val="left"/>
      <w:pPr>
        <w:ind w:left="495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7" w:tplc="F0FC9D04">
      <w:start w:val="1"/>
      <w:numFmt w:val="lowerLetter"/>
      <w:lvlText w:val="%8"/>
      <w:lvlJc w:val="left"/>
      <w:pPr>
        <w:ind w:left="567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lvl w:ilvl="8" w:tplc="3D3EE420">
      <w:start w:val="1"/>
      <w:numFmt w:val="lowerRoman"/>
      <w:lvlText w:val="%9"/>
      <w:lvlJc w:val="left"/>
      <w:pPr>
        <w:ind w:left="6399"/>
      </w:pPr>
      <w:rPr>
        <w:rFonts w:ascii="Sabon" w:eastAsia="Sabon" w:hAnsi="Sabon" w:cs="Sabon"/>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5"/>
  </w:num>
  <w:num w:numId="3">
    <w:abstractNumId w:val="0"/>
  </w:num>
  <w:num w:numId="4">
    <w:abstractNumId w:val="4"/>
  </w:num>
  <w:num w:numId="5">
    <w:abstractNumId w:val="8"/>
  </w:num>
  <w:num w:numId="6">
    <w:abstractNumId w:val="6"/>
  </w:num>
  <w:num w:numId="7">
    <w:abstractNumId w:val="9"/>
  </w:num>
  <w:num w:numId="8">
    <w:abstractNumId w:val="2"/>
  </w:num>
  <w:num w:numId="9">
    <w:abstractNumId w:val="7"/>
  </w:num>
  <w:num w:numId="10">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LS Lab">
    <w15:presenceInfo w15:providerId="None" w15:userId="ULS La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trackRevisions/>
  <w:defaultTabStop w:val="48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1743"/>
    <w:rsid w:val="000124CA"/>
    <w:rsid w:val="00014288"/>
    <w:rsid w:val="00026E1F"/>
    <w:rsid w:val="000A7CC4"/>
    <w:rsid w:val="00123BFA"/>
    <w:rsid w:val="001D0929"/>
    <w:rsid w:val="001E21A4"/>
    <w:rsid w:val="001F6A5A"/>
    <w:rsid w:val="00217EE7"/>
    <w:rsid w:val="0026649D"/>
    <w:rsid w:val="002A116E"/>
    <w:rsid w:val="002D1C27"/>
    <w:rsid w:val="0032346D"/>
    <w:rsid w:val="00333896"/>
    <w:rsid w:val="00347B07"/>
    <w:rsid w:val="00397D85"/>
    <w:rsid w:val="003E653A"/>
    <w:rsid w:val="00413EB4"/>
    <w:rsid w:val="00415BEC"/>
    <w:rsid w:val="00423C0C"/>
    <w:rsid w:val="00441BC3"/>
    <w:rsid w:val="00442B9B"/>
    <w:rsid w:val="00456ABA"/>
    <w:rsid w:val="004B16A4"/>
    <w:rsid w:val="004E2C36"/>
    <w:rsid w:val="0051411F"/>
    <w:rsid w:val="0053064C"/>
    <w:rsid w:val="00541743"/>
    <w:rsid w:val="00557800"/>
    <w:rsid w:val="00557B32"/>
    <w:rsid w:val="005F101B"/>
    <w:rsid w:val="00611AEB"/>
    <w:rsid w:val="0061738A"/>
    <w:rsid w:val="00617A3E"/>
    <w:rsid w:val="0063304F"/>
    <w:rsid w:val="00643E7C"/>
    <w:rsid w:val="006A0871"/>
    <w:rsid w:val="0071277D"/>
    <w:rsid w:val="00732273"/>
    <w:rsid w:val="00761A28"/>
    <w:rsid w:val="00875A42"/>
    <w:rsid w:val="00883F47"/>
    <w:rsid w:val="008B4811"/>
    <w:rsid w:val="00950534"/>
    <w:rsid w:val="00975652"/>
    <w:rsid w:val="0098776A"/>
    <w:rsid w:val="009C0C1E"/>
    <w:rsid w:val="009E6514"/>
    <w:rsid w:val="00A05CF4"/>
    <w:rsid w:val="00A35131"/>
    <w:rsid w:val="00A35EE7"/>
    <w:rsid w:val="00A45BFE"/>
    <w:rsid w:val="00A50078"/>
    <w:rsid w:val="00A6266F"/>
    <w:rsid w:val="00A81139"/>
    <w:rsid w:val="00AB0B42"/>
    <w:rsid w:val="00AF048D"/>
    <w:rsid w:val="00B03F3D"/>
    <w:rsid w:val="00B742A1"/>
    <w:rsid w:val="00BC578F"/>
    <w:rsid w:val="00BF176D"/>
    <w:rsid w:val="00C2392D"/>
    <w:rsid w:val="00CC65B8"/>
    <w:rsid w:val="00CF4187"/>
    <w:rsid w:val="00D07715"/>
    <w:rsid w:val="00D10DC1"/>
    <w:rsid w:val="00D8077C"/>
    <w:rsid w:val="00DE7818"/>
    <w:rsid w:val="00E04593"/>
    <w:rsid w:val="00E13EB7"/>
    <w:rsid w:val="00E179BE"/>
    <w:rsid w:val="00E347BB"/>
    <w:rsid w:val="00E55E22"/>
    <w:rsid w:val="00E909FA"/>
    <w:rsid w:val="00EC6315"/>
    <w:rsid w:val="00F065A7"/>
    <w:rsid w:val="00F25167"/>
    <w:rsid w:val="00F3222B"/>
    <w:rsid w:val="00FC053D"/>
    <w:rsid w:val="00FE0A6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FC6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18" w:line="259" w:lineRule="auto"/>
      <w:ind w:left="10" w:hanging="10"/>
      <w:outlineLvl w:val="0"/>
    </w:pPr>
    <w:rPr>
      <w:rFonts w:ascii="Microsoft JhengHei" w:eastAsia="Microsoft JhengHei" w:hAnsi="Microsoft JhengHei" w:cs="Microsoft JhengHei"/>
      <w:b/>
      <w:color w:val="000000"/>
      <w:sz w:val="34"/>
    </w:rPr>
  </w:style>
  <w:style w:type="paragraph" w:styleId="Heading2">
    <w:name w:val="heading 2"/>
    <w:next w:val="Normal"/>
    <w:link w:val="Heading2Char"/>
    <w:uiPriority w:val="9"/>
    <w:unhideWhenUsed/>
    <w:qFormat/>
    <w:pPr>
      <w:keepNext/>
      <w:keepLines/>
      <w:spacing w:after="201" w:line="259" w:lineRule="auto"/>
      <w:ind w:left="10" w:hanging="10"/>
      <w:outlineLvl w:val="1"/>
    </w:pPr>
    <w:rPr>
      <w:rFonts w:ascii="Microsoft JhengHei" w:eastAsia="Microsoft JhengHei" w:hAnsi="Microsoft JhengHei" w:cs="Microsoft JhengHei"/>
      <w:b/>
      <w:color w:val="000000"/>
      <w:sz w:val="29"/>
    </w:rPr>
  </w:style>
  <w:style w:type="paragraph" w:styleId="Heading3">
    <w:name w:val="heading 3"/>
    <w:next w:val="Normal"/>
    <w:link w:val="Heading3Char"/>
    <w:uiPriority w:val="9"/>
    <w:unhideWhenUsed/>
    <w:qFormat/>
    <w:pPr>
      <w:keepNext/>
      <w:keepLines/>
      <w:spacing w:after="423" w:line="265" w:lineRule="auto"/>
      <w:ind w:left="10" w:hanging="10"/>
      <w:jc w:val="center"/>
      <w:outlineLvl w:val="2"/>
    </w:pPr>
    <w:rPr>
      <w:rFonts w:ascii="DFKai-SB" w:eastAsia="DFKai-SB" w:hAnsi="DFKai-SB" w:cs="DFKai-SB"/>
      <w:color w:val="000000"/>
    </w:rPr>
  </w:style>
  <w:style w:type="paragraph" w:styleId="Heading4">
    <w:name w:val="heading 4"/>
    <w:next w:val="Normal"/>
    <w:link w:val="Heading4Char"/>
    <w:uiPriority w:val="9"/>
    <w:unhideWhenUsed/>
    <w:qFormat/>
    <w:pPr>
      <w:keepNext/>
      <w:keepLines/>
      <w:spacing w:after="289" w:line="259" w:lineRule="auto"/>
      <w:ind w:left="10" w:hanging="10"/>
      <w:outlineLvl w:val="3"/>
    </w:pPr>
    <w:rPr>
      <w:rFonts w:ascii="Sabon" w:eastAsia="Sabon" w:hAnsi="Sabon" w:cs="Sabon"/>
      <w:b/>
      <w:color w:val="000000"/>
    </w:rPr>
  </w:style>
  <w:style w:type="paragraph" w:styleId="Heading5">
    <w:name w:val="heading 5"/>
    <w:next w:val="Normal"/>
    <w:link w:val="Heading5Char"/>
    <w:uiPriority w:val="9"/>
    <w:unhideWhenUsed/>
    <w:qFormat/>
    <w:pPr>
      <w:keepNext/>
      <w:keepLines/>
      <w:spacing w:after="289" w:line="259" w:lineRule="auto"/>
      <w:ind w:left="10" w:hanging="10"/>
      <w:outlineLvl w:val="4"/>
    </w:pPr>
    <w:rPr>
      <w:rFonts w:ascii="Sabon" w:eastAsia="Sabon" w:hAnsi="Sabon" w:cs="Sabo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line="319" w:lineRule="auto"/>
      <w:ind w:firstLine="271"/>
    </w:pPr>
    <w:rPr>
      <w:rFonts w:ascii="DFKai-SB" w:eastAsia="DFKai-SB" w:hAnsi="DFKai-SB" w:cs="DFKai-SB"/>
      <w:color w:val="000000"/>
      <w:sz w:val="20"/>
    </w:rPr>
  </w:style>
  <w:style w:type="character" w:customStyle="1" w:styleId="footnotedescriptionChar">
    <w:name w:val="footnote description Char"/>
    <w:link w:val="footnotedescription"/>
    <w:rPr>
      <w:rFonts w:ascii="DFKai-SB" w:eastAsia="DFKai-SB" w:hAnsi="DFKai-SB" w:cs="DFKai-SB"/>
      <w:color w:val="000000"/>
      <w:sz w:val="20"/>
    </w:rPr>
  </w:style>
  <w:style w:type="character" w:customStyle="1" w:styleId="Heading3Char">
    <w:name w:val="Heading 3 Char"/>
    <w:link w:val="Heading3"/>
    <w:rPr>
      <w:rFonts w:ascii="DFKai-SB" w:eastAsia="DFKai-SB" w:hAnsi="DFKai-SB" w:cs="DFKai-SB"/>
      <w:color w:val="000000"/>
      <w:sz w:val="24"/>
    </w:rPr>
  </w:style>
  <w:style w:type="character" w:customStyle="1" w:styleId="Heading2Char">
    <w:name w:val="Heading 2 Char"/>
    <w:link w:val="Heading2"/>
    <w:rPr>
      <w:rFonts w:ascii="Microsoft JhengHei" w:eastAsia="Microsoft JhengHei" w:hAnsi="Microsoft JhengHei" w:cs="Microsoft JhengHei"/>
      <w:b/>
      <w:color w:val="000000"/>
      <w:sz w:val="29"/>
    </w:rPr>
  </w:style>
  <w:style w:type="character" w:customStyle="1" w:styleId="Heading4Char">
    <w:name w:val="Heading 4 Char"/>
    <w:link w:val="Heading4"/>
    <w:rPr>
      <w:rFonts w:ascii="Sabon" w:eastAsia="Sabon" w:hAnsi="Sabon" w:cs="Sabon"/>
      <w:b/>
      <w:color w:val="000000"/>
      <w:sz w:val="24"/>
    </w:rPr>
  </w:style>
  <w:style w:type="character" w:customStyle="1" w:styleId="Heading5Char">
    <w:name w:val="Heading 5 Char"/>
    <w:link w:val="Heading5"/>
    <w:rPr>
      <w:rFonts w:ascii="Sabon" w:eastAsia="Sabon" w:hAnsi="Sabon" w:cs="Sabon"/>
      <w:b/>
      <w:color w:val="000000"/>
      <w:sz w:val="24"/>
    </w:rPr>
  </w:style>
  <w:style w:type="character" w:customStyle="1" w:styleId="Heading1Char">
    <w:name w:val="Heading 1 Char"/>
    <w:link w:val="Heading1"/>
    <w:rPr>
      <w:rFonts w:ascii="Microsoft JhengHei" w:eastAsia="Microsoft JhengHei" w:hAnsi="Microsoft JhengHei" w:cs="Microsoft JhengHei"/>
      <w:b/>
      <w:color w:val="000000"/>
      <w:sz w:val="34"/>
    </w:rPr>
  </w:style>
  <w:style w:type="paragraph" w:styleId="TOC1">
    <w:name w:val="toc 1"/>
    <w:hidden/>
    <w:uiPriority w:val="39"/>
    <w:pPr>
      <w:spacing w:after="160" w:line="259" w:lineRule="auto"/>
      <w:ind w:left="15" w:right="15"/>
    </w:pPr>
    <w:rPr>
      <w:rFonts w:ascii="Calibri" w:eastAsia="Calibri" w:hAnsi="Calibri" w:cs="Calibri"/>
      <w:color w:val="000000"/>
      <w:sz w:val="22"/>
    </w:rPr>
  </w:style>
  <w:style w:type="paragraph" w:styleId="TOC2">
    <w:name w:val="toc 2"/>
    <w:hidden/>
    <w:uiPriority w:val="39"/>
    <w:pPr>
      <w:spacing w:after="160" w:line="259" w:lineRule="auto"/>
      <w:ind w:left="15" w:right="15"/>
    </w:pPr>
    <w:rPr>
      <w:rFonts w:ascii="Calibri" w:eastAsia="Calibri" w:hAnsi="Calibri" w:cs="Calibri"/>
      <w:color w:val="000000"/>
      <w:sz w:val="22"/>
    </w:rPr>
  </w:style>
  <w:style w:type="character" w:customStyle="1" w:styleId="footnotemark">
    <w:name w:val="footnote mark"/>
    <w:hidden/>
    <w:rPr>
      <w:rFonts w:ascii="Sabon" w:eastAsia="Sabon" w:hAnsi="Sabon" w:cs="Sabon"/>
      <w:color w:val="000000"/>
      <w:sz w:val="20"/>
      <w:vertAlign w:val="superscript"/>
    </w:rPr>
  </w:style>
  <w:style w:type="table" w:customStyle="1" w:styleId="TableGrid">
    <w:name w:val="TableGrid"/>
    <w:tblPr>
      <w:tblCellMar>
        <w:top w:w="0" w:type="dxa"/>
        <w:left w:w="0" w:type="dxa"/>
        <w:bottom w:w="0" w:type="dxa"/>
        <w:right w:w="0" w:type="dxa"/>
      </w:tblCellMar>
    </w:tblPr>
  </w:style>
  <w:style w:type="paragraph" w:styleId="Header">
    <w:name w:val="header"/>
    <w:basedOn w:val="Normal"/>
    <w:link w:val="HeaderChar"/>
    <w:uiPriority w:val="99"/>
    <w:unhideWhenUsed/>
    <w:rsid w:val="00D8077C"/>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D8077C"/>
    <w:rPr>
      <w:rFonts w:ascii="Calibri" w:eastAsia="Calibri" w:hAnsi="Calibri" w:cs="Calibri"/>
      <w:color w:val="000000"/>
      <w:sz w:val="20"/>
      <w:szCs w:val="20"/>
    </w:rPr>
  </w:style>
  <w:style w:type="character" w:styleId="CommentReference">
    <w:name w:val="annotation reference"/>
    <w:basedOn w:val="DefaultParagraphFont"/>
    <w:uiPriority w:val="99"/>
    <w:semiHidden/>
    <w:unhideWhenUsed/>
    <w:rsid w:val="00611AEB"/>
    <w:rPr>
      <w:sz w:val="18"/>
      <w:szCs w:val="18"/>
    </w:rPr>
  </w:style>
  <w:style w:type="paragraph" w:styleId="CommentText">
    <w:name w:val="annotation text"/>
    <w:basedOn w:val="Normal"/>
    <w:link w:val="CommentTextChar"/>
    <w:uiPriority w:val="99"/>
    <w:semiHidden/>
    <w:unhideWhenUsed/>
    <w:rsid w:val="00611AEB"/>
  </w:style>
  <w:style w:type="character" w:customStyle="1" w:styleId="CommentTextChar">
    <w:name w:val="Comment Text Char"/>
    <w:basedOn w:val="DefaultParagraphFont"/>
    <w:link w:val="CommentText"/>
    <w:uiPriority w:val="99"/>
    <w:semiHidden/>
    <w:rsid w:val="00611AEB"/>
    <w:rPr>
      <w:rFonts w:ascii="Calibri" w:eastAsia="Calibri" w:hAnsi="Calibri" w:cs="Calibri"/>
      <w:color w:val="000000"/>
      <w:sz w:val="22"/>
    </w:rPr>
  </w:style>
  <w:style w:type="paragraph" w:styleId="CommentSubject">
    <w:name w:val="annotation subject"/>
    <w:basedOn w:val="CommentText"/>
    <w:next w:val="CommentText"/>
    <w:link w:val="CommentSubjectChar"/>
    <w:uiPriority w:val="99"/>
    <w:semiHidden/>
    <w:unhideWhenUsed/>
    <w:rsid w:val="00611AEB"/>
    <w:rPr>
      <w:b/>
      <w:bCs/>
    </w:rPr>
  </w:style>
  <w:style w:type="character" w:customStyle="1" w:styleId="CommentSubjectChar">
    <w:name w:val="Comment Subject Char"/>
    <w:basedOn w:val="CommentTextChar"/>
    <w:link w:val="CommentSubject"/>
    <w:uiPriority w:val="99"/>
    <w:semiHidden/>
    <w:rsid w:val="00611AEB"/>
    <w:rPr>
      <w:rFonts w:ascii="Calibri" w:eastAsia="Calibri" w:hAnsi="Calibri" w:cs="Calibri"/>
      <w:b/>
      <w:bCs/>
      <w:color w:val="000000"/>
      <w:sz w:val="22"/>
    </w:rPr>
  </w:style>
  <w:style w:type="paragraph" w:styleId="BalloonText">
    <w:name w:val="Balloon Text"/>
    <w:basedOn w:val="Normal"/>
    <w:link w:val="BalloonTextChar"/>
    <w:uiPriority w:val="99"/>
    <w:semiHidden/>
    <w:unhideWhenUsed/>
    <w:rsid w:val="00611AEB"/>
    <w:pPr>
      <w:spacing w:after="0"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611AEB"/>
    <w:rPr>
      <w:rFonts w:asciiTheme="majorHAnsi" w:eastAsiaTheme="majorEastAsia" w:hAnsiTheme="majorHAnsi" w:cstheme="majorBidi"/>
      <w:color w:val="000000"/>
      <w:sz w:val="18"/>
      <w:szCs w:val="18"/>
    </w:rPr>
  </w:style>
  <w:style w:type="paragraph" w:styleId="TOC3">
    <w:name w:val="toc 3"/>
    <w:basedOn w:val="Normal"/>
    <w:next w:val="Normal"/>
    <w:autoRedefine/>
    <w:uiPriority w:val="39"/>
    <w:unhideWhenUsed/>
    <w:rsid w:val="0098776A"/>
    <w:pPr>
      <w:ind w:leftChars="400" w:left="960"/>
    </w:pPr>
  </w:style>
  <w:style w:type="character" w:styleId="Hyperlink">
    <w:name w:val="Hyperlink"/>
    <w:basedOn w:val="DefaultParagraphFont"/>
    <w:uiPriority w:val="99"/>
    <w:unhideWhenUsed/>
    <w:rsid w:val="0098776A"/>
    <w:rPr>
      <w:color w:val="0563C1" w:themeColor="hyperlink"/>
      <w:u w:val="single"/>
    </w:rPr>
  </w:style>
  <w:style w:type="paragraph" w:styleId="TOCHeading">
    <w:name w:val="TOC Heading"/>
    <w:basedOn w:val="Heading1"/>
    <w:next w:val="Normal"/>
    <w:uiPriority w:val="39"/>
    <w:unhideWhenUsed/>
    <w:qFormat/>
    <w:rsid w:val="0098776A"/>
    <w:pPr>
      <w:spacing w:before="240" w:after="0"/>
      <w:ind w:left="0" w:firstLine="0"/>
      <w:outlineLvl w:val="9"/>
    </w:pPr>
    <w:rPr>
      <w:rFonts w:asciiTheme="majorHAnsi" w:eastAsiaTheme="majorEastAsia" w:hAnsiTheme="majorHAnsi" w:cstheme="majorBidi"/>
      <w:b w:val="0"/>
      <w:color w:val="2F5496" w:themeColor="accent1" w:themeShade="BF"/>
      <w:kern w:val="0"/>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18" w:line="259" w:lineRule="auto"/>
      <w:ind w:left="10" w:hanging="10"/>
      <w:outlineLvl w:val="0"/>
    </w:pPr>
    <w:rPr>
      <w:rFonts w:ascii="Microsoft JhengHei" w:eastAsia="Microsoft JhengHei" w:hAnsi="Microsoft JhengHei" w:cs="Microsoft JhengHei"/>
      <w:b/>
      <w:color w:val="000000"/>
      <w:sz w:val="34"/>
    </w:rPr>
  </w:style>
  <w:style w:type="paragraph" w:styleId="Heading2">
    <w:name w:val="heading 2"/>
    <w:next w:val="Normal"/>
    <w:link w:val="Heading2Char"/>
    <w:uiPriority w:val="9"/>
    <w:unhideWhenUsed/>
    <w:qFormat/>
    <w:pPr>
      <w:keepNext/>
      <w:keepLines/>
      <w:spacing w:after="201" w:line="259" w:lineRule="auto"/>
      <w:ind w:left="10" w:hanging="10"/>
      <w:outlineLvl w:val="1"/>
    </w:pPr>
    <w:rPr>
      <w:rFonts w:ascii="Microsoft JhengHei" w:eastAsia="Microsoft JhengHei" w:hAnsi="Microsoft JhengHei" w:cs="Microsoft JhengHei"/>
      <w:b/>
      <w:color w:val="000000"/>
      <w:sz w:val="29"/>
    </w:rPr>
  </w:style>
  <w:style w:type="paragraph" w:styleId="Heading3">
    <w:name w:val="heading 3"/>
    <w:next w:val="Normal"/>
    <w:link w:val="Heading3Char"/>
    <w:uiPriority w:val="9"/>
    <w:unhideWhenUsed/>
    <w:qFormat/>
    <w:pPr>
      <w:keepNext/>
      <w:keepLines/>
      <w:spacing w:after="423" w:line="265" w:lineRule="auto"/>
      <w:ind w:left="10" w:hanging="10"/>
      <w:jc w:val="center"/>
      <w:outlineLvl w:val="2"/>
    </w:pPr>
    <w:rPr>
      <w:rFonts w:ascii="DFKai-SB" w:eastAsia="DFKai-SB" w:hAnsi="DFKai-SB" w:cs="DFKai-SB"/>
      <w:color w:val="000000"/>
    </w:rPr>
  </w:style>
  <w:style w:type="paragraph" w:styleId="Heading4">
    <w:name w:val="heading 4"/>
    <w:next w:val="Normal"/>
    <w:link w:val="Heading4Char"/>
    <w:uiPriority w:val="9"/>
    <w:unhideWhenUsed/>
    <w:qFormat/>
    <w:pPr>
      <w:keepNext/>
      <w:keepLines/>
      <w:spacing w:after="289" w:line="259" w:lineRule="auto"/>
      <w:ind w:left="10" w:hanging="10"/>
      <w:outlineLvl w:val="3"/>
    </w:pPr>
    <w:rPr>
      <w:rFonts w:ascii="Sabon" w:eastAsia="Sabon" w:hAnsi="Sabon" w:cs="Sabon"/>
      <w:b/>
      <w:color w:val="000000"/>
    </w:rPr>
  </w:style>
  <w:style w:type="paragraph" w:styleId="Heading5">
    <w:name w:val="heading 5"/>
    <w:next w:val="Normal"/>
    <w:link w:val="Heading5Char"/>
    <w:uiPriority w:val="9"/>
    <w:unhideWhenUsed/>
    <w:qFormat/>
    <w:pPr>
      <w:keepNext/>
      <w:keepLines/>
      <w:spacing w:after="289" w:line="259" w:lineRule="auto"/>
      <w:ind w:left="10" w:hanging="10"/>
      <w:outlineLvl w:val="4"/>
    </w:pPr>
    <w:rPr>
      <w:rFonts w:ascii="Sabon" w:eastAsia="Sabon" w:hAnsi="Sabon" w:cs="Sabo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line="319" w:lineRule="auto"/>
      <w:ind w:firstLine="271"/>
    </w:pPr>
    <w:rPr>
      <w:rFonts w:ascii="DFKai-SB" w:eastAsia="DFKai-SB" w:hAnsi="DFKai-SB" w:cs="DFKai-SB"/>
      <w:color w:val="000000"/>
      <w:sz w:val="20"/>
    </w:rPr>
  </w:style>
  <w:style w:type="character" w:customStyle="1" w:styleId="footnotedescriptionChar">
    <w:name w:val="footnote description Char"/>
    <w:link w:val="footnotedescription"/>
    <w:rPr>
      <w:rFonts w:ascii="DFKai-SB" w:eastAsia="DFKai-SB" w:hAnsi="DFKai-SB" w:cs="DFKai-SB"/>
      <w:color w:val="000000"/>
      <w:sz w:val="20"/>
    </w:rPr>
  </w:style>
  <w:style w:type="character" w:customStyle="1" w:styleId="Heading3Char">
    <w:name w:val="Heading 3 Char"/>
    <w:link w:val="Heading3"/>
    <w:rPr>
      <w:rFonts w:ascii="DFKai-SB" w:eastAsia="DFKai-SB" w:hAnsi="DFKai-SB" w:cs="DFKai-SB"/>
      <w:color w:val="000000"/>
      <w:sz w:val="24"/>
    </w:rPr>
  </w:style>
  <w:style w:type="character" w:customStyle="1" w:styleId="Heading2Char">
    <w:name w:val="Heading 2 Char"/>
    <w:link w:val="Heading2"/>
    <w:rPr>
      <w:rFonts w:ascii="Microsoft JhengHei" w:eastAsia="Microsoft JhengHei" w:hAnsi="Microsoft JhengHei" w:cs="Microsoft JhengHei"/>
      <w:b/>
      <w:color w:val="000000"/>
      <w:sz w:val="29"/>
    </w:rPr>
  </w:style>
  <w:style w:type="character" w:customStyle="1" w:styleId="Heading4Char">
    <w:name w:val="Heading 4 Char"/>
    <w:link w:val="Heading4"/>
    <w:rPr>
      <w:rFonts w:ascii="Sabon" w:eastAsia="Sabon" w:hAnsi="Sabon" w:cs="Sabon"/>
      <w:b/>
      <w:color w:val="000000"/>
      <w:sz w:val="24"/>
    </w:rPr>
  </w:style>
  <w:style w:type="character" w:customStyle="1" w:styleId="Heading5Char">
    <w:name w:val="Heading 5 Char"/>
    <w:link w:val="Heading5"/>
    <w:rPr>
      <w:rFonts w:ascii="Sabon" w:eastAsia="Sabon" w:hAnsi="Sabon" w:cs="Sabon"/>
      <w:b/>
      <w:color w:val="000000"/>
      <w:sz w:val="24"/>
    </w:rPr>
  </w:style>
  <w:style w:type="character" w:customStyle="1" w:styleId="Heading1Char">
    <w:name w:val="Heading 1 Char"/>
    <w:link w:val="Heading1"/>
    <w:rPr>
      <w:rFonts w:ascii="Microsoft JhengHei" w:eastAsia="Microsoft JhengHei" w:hAnsi="Microsoft JhengHei" w:cs="Microsoft JhengHei"/>
      <w:b/>
      <w:color w:val="000000"/>
      <w:sz w:val="34"/>
    </w:rPr>
  </w:style>
  <w:style w:type="paragraph" w:styleId="TOC1">
    <w:name w:val="toc 1"/>
    <w:hidden/>
    <w:uiPriority w:val="39"/>
    <w:pPr>
      <w:spacing w:after="160" w:line="259" w:lineRule="auto"/>
      <w:ind w:left="15" w:right="15"/>
    </w:pPr>
    <w:rPr>
      <w:rFonts w:ascii="Calibri" w:eastAsia="Calibri" w:hAnsi="Calibri" w:cs="Calibri"/>
      <w:color w:val="000000"/>
      <w:sz w:val="22"/>
    </w:rPr>
  </w:style>
  <w:style w:type="paragraph" w:styleId="TOC2">
    <w:name w:val="toc 2"/>
    <w:hidden/>
    <w:uiPriority w:val="39"/>
    <w:pPr>
      <w:spacing w:after="160" w:line="259" w:lineRule="auto"/>
      <w:ind w:left="15" w:right="15"/>
    </w:pPr>
    <w:rPr>
      <w:rFonts w:ascii="Calibri" w:eastAsia="Calibri" w:hAnsi="Calibri" w:cs="Calibri"/>
      <w:color w:val="000000"/>
      <w:sz w:val="22"/>
    </w:rPr>
  </w:style>
  <w:style w:type="character" w:customStyle="1" w:styleId="footnotemark">
    <w:name w:val="footnote mark"/>
    <w:hidden/>
    <w:rPr>
      <w:rFonts w:ascii="Sabon" w:eastAsia="Sabon" w:hAnsi="Sabon" w:cs="Sabon"/>
      <w:color w:val="000000"/>
      <w:sz w:val="20"/>
      <w:vertAlign w:val="superscript"/>
    </w:rPr>
  </w:style>
  <w:style w:type="table" w:customStyle="1" w:styleId="TableGrid">
    <w:name w:val="TableGrid"/>
    <w:tblPr>
      <w:tblCellMar>
        <w:top w:w="0" w:type="dxa"/>
        <w:left w:w="0" w:type="dxa"/>
        <w:bottom w:w="0" w:type="dxa"/>
        <w:right w:w="0" w:type="dxa"/>
      </w:tblCellMar>
    </w:tblPr>
  </w:style>
  <w:style w:type="paragraph" w:styleId="Header">
    <w:name w:val="header"/>
    <w:basedOn w:val="Normal"/>
    <w:link w:val="HeaderChar"/>
    <w:uiPriority w:val="99"/>
    <w:unhideWhenUsed/>
    <w:rsid w:val="00D8077C"/>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D8077C"/>
    <w:rPr>
      <w:rFonts w:ascii="Calibri" w:eastAsia="Calibri" w:hAnsi="Calibri" w:cs="Calibri"/>
      <w:color w:val="000000"/>
      <w:sz w:val="20"/>
      <w:szCs w:val="20"/>
    </w:rPr>
  </w:style>
  <w:style w:type="character" w:styleId="CommentReference">
    <w:name w:val="annotation reference"/>
    <w:basedOn w:val="DefaultParagraphFont"/>
    <w:uiPriority w:val="99"/>
    <w:semiHidden/>
    <w:unhideWhenUsed/>
    <w:rsid w:val="00611AEB"/>
    <w:rPr>
      <w:sz w:val="18"/>
      <w:szCs w:val="18"/>
    </w:rPr>
  </w:style>
  <w:style w:type="paragraph" w:styleId="CommentText">
    <w:name w:val="annotation text"/>
    <w:basedOn w:val="Normal"/>
    <w:link w:val="CommentTextChar"/>
    <w:uiPriority w:val="99"/>
    <w:semiHidden/>
    <w:unhideWhenUsed/>
    <w:rsid w:val="00611AEB"/>
  </w:style>
  <w:style w:type="character" w:customStyle="1" w:styleId="CommentTextChar">
    <w:name w:val="Comment Text Char"/>
    <w:basedOn w:val="DefaultParagraphFont"/>
    <w:link w:val="CommentText"/>
    <w:uiPriority w:val="99"/>
    <w:semiHidden/>
    <w:rsid w:val="00611AEB"/>
    <w:rPr>
      <w:rFonts w:ascii="Calibri" w:eastAsia="Calibri" w:hAnsi="Calibri" w:cs="Calibri"/>
      <w:color w:val="000000"/>
      <w:sz w:val="22"/>
    </w:rPr>
  </w:style>
  <w:style w:type="paragraph" w:styleId="CommentSubject">
    <w:name w:val="annotation subject"/>
    <w:basedOn w:val="CommentText"/>
    <w:next w:val="CommentText"/>
    <w:link w:val="CommentSubjectChar"/>
    <w:uiPriority w:val="99"/>
    <w:semiHidden/>
    <w:unhideWhenUsed/>
    <w:rsid w:val="00611AEB"/>
    <w:rPr>
      <w:b/>
      <w:bCs/>
    </w:rPr>
  </w:style>
  <w:style w:type="character" w:customStyle="1" w:styleId="CommentSubjectChar">
    <w:name w:val="Comment Subject Char"/>
    <w:basedOn w:val="CommentTextChar"/>
    <w:link w:val="CommentSubject"/>
    <w:uiPriority w:val="99"/>
    <w:semiHidden/>
    <w:rsid w:val="00611AEB"/>
    <w:rPr>
      <w:rFonts w:ascii="Calibri" w:eastAsia="Calibri" w:hAnsi="Calibri" w:cs="Calibri"/>
      <w:b/>
      <w:bCs/>
      <w:color w:val="000000"/>
      <w:sz w:val="22"/>
    </w:rPr>
  </w:style>
  <w:style w:type="paragraph" w:styleId="BalloonText">
    <w:name w:val="Balloon Text"/>
    <w:basedOn w:val="Normal"/>
    <w:link w:val="BalloonTextChar"/>
    <w:uiPriority w:val="99"/>
    <w:semiHidden/>
    <w:unhideWhenUsed/>
    <w:rsid w:val="00611AEB"/>
    <w:pPr>
      <w:spacing w:after="0"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611AEB"/>
    <w:rPr>
      <w:rFonts w:asciiTheme="majorHAnsi" w:eastAsiaTheme="majorEastAsia" w:hAnsiTheme="majorHAnsi" w:cstheme="majorBidi"/>
      <w:color w:val="000000"/>
      <w:sz w:val="18"/>
      <w:szCs w:val="18"/>
    </w:rPr>
  </w:style>
  <w:style w:type="paragraph" w:styleId="TOC3">
    <w:name w:val="toc 3"/>
    <w:basedOn w:val="Normal"/>
    <w:next w:val="Normal"/>
    <w:autoRedefine/>
    <w:uiPriority w:val="39"/>
    <w:unhideWhenUsed/>
    <w:rsid w:val="0098776A"/>
    <w:pPr>
      <w:ind w:leftChars="400" w:left="960"/>
    </w:pPr>
  </w:style>
  <w:style w:type="character" w:styleId="Hyperlink">
    <w:name w:val="Hyperlink"/>
    <w:basedOn w:val="DefaultParagraphFont"/>
    <w:uiPriority w:val="99"/>
    <w:unhideWhenUsed/>
    <w:rsid w:val="0098776A"/>
    <w:rPr>
      <w:color w:val="0563C1" w:themeColor="hyperlink"/>
      <w:u w:val="single"/>
    </w:rPr>
  </w:style>
  <w:style w:type="paragraph" w:styleId="TOCHeading">
    <w:name w:val="TOC Heading"/>
    <w:basedOn w:val="Heading1"/>
    <w:next w:val="Normal"/>
    <w:uiPriority w:val="39"/>
    <w:unhideWhenUsed/>
    <w:qFormat/>
    <w:rsid w:val="0098776A"/>
    <w:pPr>
      <w:spacing w:before="240" w:after="0"/>
      <w:ind w:left="0" w:firstLine="0"/>
      <w:outlineLvl w:val="9"/>
    </w:pPr>
    <w:rPr>
      <w:rFonts w:asciiTheme="majorHAnsi" w:eastAsiaTheme="majorEastAsia" w:hAnsiTheme="majorHAnsi" w:cstheme="majorBidi"/>
      <w:b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42" Type="http://schemas.openxmlformats.org/officeDocument/2006/relationships/image" Target="media/image22.jpg"/><Relationship Id="rId47" Type="http://schemas.openxmlformats.org/officeDocument/2006/relationships/image" Target="media/image27.jpg"/><Relationship Id="rId63" Type="http://schemas.openxmlformats.org/officeDocument/2006/relationships/hyperlink" Target="https://www.photonetc.com/hyperspectral-imaging" TargetMode="External"/><Relationship Id="rId68" Type="http://schemas.openxmlformats.org/officeDocument/2006/relationships/hyperlink" Target="https://cheng-posheng.gitbook.io/hsi-main-project-api-documentation/" TargetMode="External"/><Relationship Id="rId16" Type="http://schemas.openxmlformats.org/officeDocument/2006/relationships/image" Target="media/image4.jpe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140.jpg"/><Relationship Id="rId37" Type="http://schemas.openxmlformats.org/officeDocument/2006/relationships/image" Target="media/image170.jpg"/><Relationship Id="rId40" Type="http://schemas.openxmlformats.org/officeDocument/2006/relationships/image" Target="media/image180.jp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30.jpg"/><Relationship Id="rId66" Type="http://schemas.openxmlformats.org/officeDocument/2006/relationships/hyperlink" Target="https://bencer.notion.site/init-file-documentation-for-HSI-system-f05871402b4142f085a79efb22f836e6" TargetMode="External"/><Relationship Id="rId74" Type="http://schemas.openxmlformats.org/officeDocument/2006/relationships/footer" Target="footer5.xml"/><Relationship Id="rId79" Type="http://schemas.microsoft.com/office/2011/relationships/commentsExtended" Target="commentsExtended.xml"/><Relationship Id="rId5" Type="http://schemas.openxmlformats.org/officeDocument/2006/relationships/settings" Target="settings.xml"/><Relationship Id="rId61" Type="http://schemas.openxmlformats.org/officeDocument/2006/relationships/hyperlink" Target="https://www.specim.fi/industry/" TargetMode="Externa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g"/><Relationship Id="rId30" Type="http://schemas.openxmlformats.org/officeDocument/2006/relationships/image" Target="media/image16.jpg"/><Relationship Id="rId35" Type="http://schemas.openxmlformats.org/officeDocument/2006/relationships/image" Target="media/image19.jpeg"/><Relationship Id="rId43" Type="http://schemas.openxmlformats.org/officeDocument/2006/relationships/image" Target="media/image23.jpg"/><Relationship Id="rId48" Type="http://schemas.openxmlformats.org/officeDocument/2006/relationships/image" Target="media/image28.jpg"/><Relationship Id="rId56" Type="http://schemas.openxmlformats.org/officeDocument/2006/relationships/image" Target="media/image36.jpeg"/><Relationship Id="rId64" Type="http://schemas.openxmlformats.org/officeDocument/2006/relationships/hyperlink" Target="https://www.photonetc.com/hyperspectral-imaging" TargetMode="External"/><Relationship Id="rId69" Type="http://schemas.openxmlformats.org/officeDocument/2006/relationships/hyperlink" Target="https://cheng-posheng.gitbook.io/hsi-main-project-api-documentation/"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jpeg"/><Relationship Id="rId72" Type="http://schemas.openxmlformats.org/officeDocument/2006/relationships/hyperlink" Target="https://doi.org/10.1109/OMEMS.2010.5672135"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jpg"/><Relationship Id="rId33" Type="http://schemas.openxmlformats.org/officeDocument/2006/relationships/image" Target="media/image150.jpg"/><Relationship Id="rId38" Type="http://schemas.openxmlformats.org/officeDocument/2006/relationships/image" Target="media/image20.jpg"/><Relationship Id="rId46" Type="http://schemas.openxmlformats.org/officeDocument/2006/relationships/image" Target="media/image26.jpg"/><Relationship Id="rId59" Type="http://schemas.openxmlformats.org/officeDocument/2006/relationships/image" Target="media/image340.jpg"/><Relationship Id="rId67" Type="http://schemas.openxmlformats.org/officeDocument/2006/relationships/hyperlink" Target="https://bencer.notion.site/init-file-documentation-for-HSI-system-f05871402b4142f085a79efb22f836e6" TargetMode="External"/><Relationship Id="rId20" Type="http://schemas.openxmlformats.org/officeDocument/2006/relationships/image" Target="media/image8.jpeg"/><Relationship Id="rId41" Type="http://schemas.openxmlformats.org/officeDocument/2006/relationships/image" Target="media/image190.jpg"/><Relationship Id="rId54" Type="http://schemas.openxmlformats.org/officeDocument/2006/relationships/image" Target="media/image34.jpeg"/><Relationship Id="rId62" Type="http://schemas.openxmlformats.org/officeDocument/2006/relationships/hyperlink" Target="https://www.nireos.com/hera/" TargetMode="External"/><Relationship Id="rId70" Type="http://schemas.openxmlformats.org/officeDocument/2006/relationships/hyperlink" Target="https://github.com/HyperSpectral-Imaging/HSI-docs/blob/main/report.pdf" TargetMode="External"/><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20.jpg"/><Relationship Id="rId36" Type="http://schemas.openxmlformats.org/officeDocument/2006/relationships/image" Target="media/image160.jpg"/><Relationship Id="rId49" Type="http://schemas.openxmlformats.org/officeDocument/2006/relationships/image" Target="media/image29.jpeg"/><Relationship Id="rId57" Type="http://schemas.openxmlformats.org/officeDocument/2006/relationships/image" Target="media/image37.jp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24.jpg"/><Relationship Id="rId52" Type="http://schemas.openxmlformats.org/officeDocument/2006/relationships/image" Target="media/image32.jpg"/><Relationship Id="rId60" Type="http://schemas.openxmlformats.org/officeDocument/2006/relationships/image" Target="media/image38.jpeg"/><Relationship Id="rId65" Type="http://schemas.openxmlformats.org/officeDocument/2006/relationships/hyperlink" Target="https://bencer.notion.site/init-file-documentation-for-HSI-system-f05871402b4142f085a79efb22f836e6" TargetMode="External"/><Relationship Id="rId73" Type="http://schemas.openxmlformats.org/officeDocument/2006/relationships/footer" Target="footer4.xml"/><Relationship Id="rId78" Type="http://schemas.microsoft.com/office/2011/relationships/people" Target="people.xml"/><Relationship Id="rId4" Type="http://schemas.microsoft.com/office/2007/relationships/stylesWithEffects" Target="stylesWithEffects.xml"/><Relationship Id="rId9" Type="http://schemas.openxmlformats.org/officeDocument/2006/relationships/comments" Target="comments.xml"/><Relationship Id="rId13" Type="http://schemas.openxmlformats.org/officeDocument/2006/relationships/image" Target="media/image1.jpeg"/><Relationship Id="rId18" Type="http://schemas.openxmlformats.org/officeDocument/2006/relationships/image" Target="media/image6.jpeg"/><Relationship Id="rId39" Type="http://schemas.openxmlformats.org/officeDocument/2006/relationships/image" Target="media/image21.jpeg"/><Relationship Id="rId34" Type="http://schemas.openxmlformats.org/officeDocument/2006/relationships/image" Target="media/image18.jp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github.com/HyperSpectral-Imaging/HSI-docs/blob/main/report.pdf" TargetMode="External"/><Relationship Id="rId2" Type="http://schemas.openxmlformats.org/officeDocument/2006/relationships/numbering" Target="numbering.xml"/><Relationship Id="rId29" Type="http://schemas.openxmlformats.org/officeDocument/2006/relationships/image" Target="media/image130.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04730-5627-4660-8F57-A7868369D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5004</TotalTime>
  <Pages>47</Pages>
  <Words>5649</Words>
  <Characters>32205</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鄭泊聲</dc:creator>
  <cp:keywords/>
  <cp:lastModifiedBy>MH</cp:lastModifiedBy>
  <cp:revision>51</cp:revision>
  <dcterms:created xsi:type="dcterms:W3CDTF">2022-03-20T13:51:00Z</dcterms:created>
  <dcterms:modified xsi:type="dcterms:W3CDTF">2022-03-28T21:59:00Z</dcterms:modified>
</cp:coreProperties>
</file>